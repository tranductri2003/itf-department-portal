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21710" w14:textId="77777777" w:rsidR="007900C4" w:rsidRPr="00C63D68" w:rsidRDefault="007F6F15" w:rsidP="001350E2">
      <w:pPr>
        <w:pStyle w:val="Ten-truong"/>
        <w:ind w:left="90"/>
      </w:pPr>
      <w:r>
        <w:rPr>
          <w:noProof/>
        </w:rPr>
        <w:pict w14:anchorId="73610DCA">
          <v:rect id="_x0000_s1032" style="position:absolute;left:0;text-align:left;margin-left:-17.2pt;margin-top:-22.9pt;width:456.85pt;height:709.75pt;z-index:251658240" filled="f" strokeweight="5pt">
            <v:stroke linestyle="thickThin"/>
          </v:rect>
        </w:pict>
      </w:r>
      <w:r w:rsidR="007900C4" w:rsidRPr="00C63D68">
        <w:t>ĐẠI HỌC ĐÀ NẴNG</w:t>
      </w:r>
    </w:p>
    <w:p w14:paraId="32BBC49D" w14:textId="77777777" w:rsidR="007900C4" w:rsidRPr="006A3A77" w:rsidRDefault="007900C4" w:rsidP="006A3A77">
      <w:pPr>
        <w:pStyle w:val="Ten-truong"/>
      </w:pPr>
      <w:r w:rsidRPr="006A3A77">
        <w:t>TRƯỜNG ĐẠI HỌC BÁCH KHOA</w:t>
      </w:r>
    </w:p>
    <w:p w14:paraId="687281FD" w14:textId="77777777" w:rsidR="007900C4" w:rsidRPr="006A3A77" w:rsidRDefault="007900C4" w:rsidP="006A3A77">
      <w:pPr>
        <w:pStyle w:val="Ten-Khoa"/>
      </w:pPr>
      <w:r w:rsidRPr="006A3A77">
        <w:t>KHOA</w:t>
      </w:r>
      <w:r w:rsidR="007F6312" w:rsidRPr="006A3A77">
        <w:t xml:space="preserve"> CÔNG NGHỆ THÔNG TIN</w:t>
      </w:r>
    </w:p>
    <w:p w14:paraId="0BF1C7A4" w14:textId="77777777" w:rsidR="007900C4" w:rsidRPr="007900C4" w:rsidRDefault="007900C4" w:rsidP="000E3D6B">
      <w:pPr>
        <w:pStyle w:val="Dia-chi"/>
      </w:pPr>
      <w:r w:rsidRPr="007900C4">
        <w:t xml:space="preserve">Tel. </w:t>
      </w:r>
      <w:r w:rsidR="007F6312" w:rsidRPr="007F6312">
        <w:t>(+84.0236) 3736949</w:t>
      </w:r>
      <w:r w:rsidRPr="007900C4">
        <w:t xml:space="preserve">, Fax. (84-511) </w:t>
      </w:r>
      <w:r w:rsidR="00C07DA9">
        <w:t>3842</w:t>
      </w:r>
      <w:r w:rsidRPr="007900C4">
        <w:t>771</w:t>
      </w:r>
    </w:p>
    <w:p w14:paraId="5584944D" w14:textId="77777777" w:rsidR="007900C4" w:rsidRPr="008B43CE" w:rsidRDefault="007900C4" w:rsidP="000E3D6B">
      <w:pPr>
        <w:pStyle w:val="Dia-chi"/>
      </w:pPr>
      <w:r w:rsidRPr="008B43CE">
        <w:t xml:space="preserve">Website: </w:t>
      </w:r>
      <w:r w:rsidR="007F6312" w:rsidRPr="007F6312">
        <w:rPr>
          <w:lang w:val="fr-FR"/>
        </w:rPr>
        <w:t>http://dut.udn.vn/</w:t>
      </w:r>
      <w:r w:rsidR="007F6312">
        <w:rPr>
          <w:lang w:val="fr-FR"/>
        </w:rPr>
        <w:t>khoacntt</w:t>
      </w:r>
      <w:r w:rsidRPr="008B43CE">
        <w:t xml:space="preserve">, E-mail: </w:t>
      </w:r>
      <w:r w:rsidR="00EE222F" w:rsidRPr="00EE222F">
        <w:t>cntt@dut.</w:t>
      </w:r>
      <w:r w:rsidR="007F6312">
        <w:t>udn.vn</w:t>
      </w:r>
    </w:p>
    <w:p w14:paraId="5A3A30E0" w14:textId="77777777" w:rsidR="007900C4" w:rsidRDefault="007900C4" w:rsidP="00683976">
      <w:pPr>
        <w:jc w:val="center"/>
      </w:pPr>
    </w:p>
    <w:p w14:paraId="0571F897" w14:textId="77777777" w:rsidR="00AE4027" w:rsidRDefault="00AE4027" w:rsidP="00683976">
      <w:pPr>
        <w:jc w:val="center"/>
      </w:pPr>
    </w:p>
    <w:p w14:paraId="005A6BF6" w14:textId="0A0859EA" w:rsidR="00AE4027" w:rsidRDefault="007F6F15" w:rsidP="00683976">
      <w:pPr>
        <w:jc w:val="center"/>
      </w:pPr>
      <w:r>
        <w:pict w14:anchorId="0E052F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v:imagedata r:id="rId8" o:title="LogoKhoaCNTT-DHBK - Copy"/>
          </v:shape>
        </w:pict>
      </w:r>
    </w:p>
    <w:p w14:paraId="27EC6B33" w14:textId="77777777" w:rsidR="00AE4027" w:rsidRDefault="00AE4027" w:rsidP="00683976">
      <w:pPr>
        <w:jc w:val="center"/>
      </w:pPr>
    </w:p>
    <w:p w14:paraId="33D94B29" w14:textId="77777777" w:rsidR="00AE4027" w:rsidRDefault="00AE4027" w:rsidP="00683976">
      <w:pPr>
        <w:jc w:val="center"/>
      </w:pPr>
    </w:p>
    <w:p w14:paraId="32253EA2" w14:textId="77777777" w:rsidR="00AE4027" w:rsidRDefault="00AE4027" w:rsidP="00683976">
      <w:pPr>
        <w:jc w:val="center"/>
      </w:pPr>
    </w:p>
    <w:p w14:paraId="59E0A56A" w14:textId="77777777" w:rsidR="00AE4027" w:rsidRDefault="00AE4027" w:rsidP="00683976">
      <w:pPr>
        <w:jc w:val="center"/>
      </w:pPr>
    </w:p>
    <w:p w14:paraId="1A36C82C" w14:textId="77777777" w:rsidR="00AE4027" w:rsidRPr="007900C4" w:rsidRDefault="00AE4027" w:rsidP="00683976">
      <w:pPr>
        <w:jc w:val="center"/>
      </w:pPr>
    </w:p>
    <w:p w14:paraId="42AA12B5" w14:textId="77777777" w:rsidR="007900C4" w:rsidRDefault="007900C4" w:rsidP="00C63D68">
      <w:pPr>
        <w:jc w:val="center"/>
      </w:pPr>
    </w:p>
    <w:p w14:paraId="119C719D" w14:textId="77777777" w:rsidR="00EE222F" w:rsidRPr="007900C4" w:rsidRDefault="00EE222F" w:rsidP="00C63D68">
      <w:pPr>
        <w:jc w:val="center"/>
      </w:pPr>
    </w:p>
    <w:p w14:paraId="39BF4EEE" w14:textId="77777777" w:rsidR="007900C4" w:rsidRPr="00C63D68" w:rsidRDefault="00AE4027" w:rsidP="000E3D6B">
      <w:pPr>
        <w:pStyle w:val="Luan-van"/>
      </w:pPr>
      <w:r>
        <w:t>BÁO CÁO MÔN HỌC</w:t>
      </w:r>
    </w:p>
    <w:p w14:paraId="7B43D175" w14:textId="3DF0A8D2" w:rsidR="007900C4" w:rsidRPr="006746E3" w:rsidRDefault="00223A76" w:rsidP="000E3D6B">
      <w:pPr>
        <w:pStyle w:val="Ten-nganh"/>
      </w:pPr>
      <w:r>
        <w:t>Công</w:t>
      </w:r>
      <w:r>
        <w:rPr>
          <w:lang w:val="vi-VN"/>
        </w:rPr>
        <w:t xml:space="preserve"> nghệ</w:t>
      </w:r>
      <w:r w:rsidR="006746E3">
        <w:t xml:space="preserve"> Web</w:t>
      </w:r>
    </w:p>
    <w:p w14:paraId="73C75CE7" w14:textId="77777777" w:rsidR="00C63D68" w:rsidRDefault="00C63D68" w:rsidP="00EE222F"/>
    <w:p w14:paraId="39193906" w14:textId="77777777" w:rsidR="00C57EED" w:rsidRDefault="2E158131" w:rsidP="00C57EED">
      <w:pPr>
        <w:spacing w:line="276" w:lineRule="auto"/>
        <w:jc w:val="center"/>
        <w:rPr>
          <w:color w:val="000000"/>
          <w:sz w:val="30"/>
          <w:szCs w:val="30"/>
        </w:rPr>
      </w:pPr>
      <w:r w:rsidRPr="321D02DF">
        <w:rPr>
          <w:b/>
          <w:bCs/>
          <w:sz w:val="30"/>
          <w:szCs w:val="30"/>
        </w:rPr>
        <w:t>ĐỀ TÀI :</w:t>
      </w:r>
      <w:r w:rsidR="31010808">
        <w:rPr>
          <w:color w:val="000000"/>
          <w:sz w:val="30"/>
          <w:szCs w:val="30"/>
        </w:rPr>
        <w:t xml:space="preserve"> </w:t>
      </w:r>
    </w:p>
    <w:p w14:paraId="4243FD3C" w14:textId="74CA52A3" w:rsidR="007900C4" w:rsidRPr="00C61409" w:rsidRDefault="00C61409" w:rsidP="00C57EED">
      <w:pPr>
        <w:spacing w:line="276" w:lineRule="auto"/>
        <w:jc w:val="center"/>
        <w:rPr>
          <w:b/>
          <w:bCs/>
          <w:color w:val="000000"/>
          <w:sz w:val="30"/>
          <w:szCs w:val="30"/>
          <w:lang w:val="vi-VN"/>
        </w:rPr>
      </w:pPr>
      <w:r>
        <w:rPr>
          <w:b/>
          <w:bCs/>
          <w:color w:val="000000"/>
          <w:sz w:val="30"/>
          <w:szCs w:val="30"/>
        </w:rPr>
        <w:t>Website</w:t>
      </w:r>
      <w:r>
        <w:rPr>
          <w:b/>
          <w:bCs/>
          <w:color w:val="000000"/>
          <w:sz w:val="30"/>
          <w:szCs w:val="30"/>
          <w:lang w:val="vi-VN"/>
        </w:rPr>
        <w:t xml:space="preserve"> tin tức cho Khoa Công nghệ thông tin</w:t>
      </w:r>
    </w:p>
    <w:p w14:paraId="298E1CE4" w14:textId="77777777" w:rsidR="007900C4" w:rsidRPr="009307FB" w:rsidRDefault="007900C4" w:rsidP="00E4079E">
      <w:pPr>
        <w:pStyle w:val="Ten-Detai"/>
      </w:pPr>
    </w:p>
    <w:p w14:paraId="648EA7BD" w14:textId="77777777" w:rsidR="009307FB" w:rsidRDefault="009307FB" w:rsidP="00C63D68">
      <w:pPr>
        <w:jc w:val="center"/>
      </w:pPr>
    </w:p>
    <w:p w14:paraId="4FC5FB2A" w14:textId="77777777" w:rsidR="00C63D68" w:rsidRDefault="00C63D68" w:rsidP="00C63D68">
      <w:pPr>
        <w:jc w:val="cente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126"/>
        <w:gridCol w:w="1559"/>
      </w:tblGrid>
      <w:tr w:rsidR="007808B7" w14:paraId="2A8874E0" w14:textId="77777777" w:rsidTr="00495AC8">
        <w:tc>
          <w:tcPr>
            <w:tcW w:w="2977" w:type="dxa"/>
            <w:shd w:val="clear" w:color="auto" w:fill="auto"/>
          </w:tcPr>
          <w:p w14:paraId="0BE94CB3" w14:textId="46AC57F4" w:rsidR="007808B7" w:rsidRDefault="007808B7">
            <w:pPr>
              <w:jc w:val="center"/>
            </w:pPr>
            <w:r>
              <w:t>HỌ TÊN SINH VIÊN</w:t>
            </w:r>
          </w:p>
        </w:tc>
        <w:tc>
          <w:tcPr>
            <w:tcW w:w="2126" w:type="dxa"/>
            <w:shd w:val="clear" w:color="auto" w:fill="auto"/>
          </w:tcPr>
          <w:p w14:paraId="10303743" w14:textId="6010A880" w:rsidR="007808B7" w:rsidRDefault="006A3A77">
            <w:pPr>
              <w:jc w:val="center"/>
            </w:pPr>
            <w:r>
              <w:t>MÃ SINH VIÊN</w:t>
            </w:r>
          </w:p>
        </w:tc>
        <w:tc>
          <w:tcPr>
            <w:tcW w:w="1559" w:type="dxa"/>
            <w:shd w:val="clear" w:color="auto" w:fill="auto"/>
          </w:tcPr>
          <w:p w14:paraId="24C4BCB7" w14:textId="023E7ED7" w:rsidR="007808B7" w:rsidRDefault="006A3A77">
            <w:pPr>
              <w:jc w:val="center"/>
            </w:pPr>
            <w:r>
              <w:t>NHÓM</w:t>
            </w:r>
            <w:r w:rsidR="00416B63">
              <w:t xml:space="preserve"> HP</w:t>
            </w:r>
          </w:p>
        </w:tc>
      </w:tr>
      <w:tr w:rsidR="006A3A77" w14:paraId="475D1004" w14:textId="77777777" w:rsidTr="00495AC8">
        <w:tc>
          <w:tcPr>
            <w:tcW w:w="2977" w:type="dxa"/>
            <w:shd w:val="clear" w:color="auto" w:fill="auto"/>
          </w:tcPr>
          <w:p w14:paraId="7838EB79" w14:textId="7C6E71C1" w:rsidR="006A3A77" w:rsidRDefault="00563372">
            <w:pPr>
              <w:jc w:val="center"/>
            </w:pPr>
            <w:r>
              <w:t>Trần Đức Trí</w:t>
            </w:r>
          </w:p>
        </w:tc>
        <w:tc>
          <w:tcPr>
            <w:tcW w:w="2126" w:type="dxa"/>
            <w:shd w:val="clear" w:color="auto" w:fill="auto"/>
          </w:tcPr>
          <w:p w14:paraId="3AAE7F23" w14:textId="17517AC4" w:rsidR="006A3A77" w:rsidRDefault="00563372">
            <w:pPr>
              <w:jc w:val="center"/>
            </w:pPr>
            <w:r>
              <w:t>102210096</w:t>
            </w:r>
          </w:p>
        </w:tc>
        <w:tc>
          <w:tcPr>
            <w:tcW w:w="1559" w:type="dxa"/>
            <w:shd w:val="clear" w:color="auto" w:fill="auto"/>
          </w:tcPr>
          <w:p w14:paraId="5350370F" w14:textId="77BA6C1E" w:rsidR="006A3A77" w:rsidRDefault="00563372">
            <w:pPr>
              <w:jc w:val="center"/>
            </w:pPr>
            <w:r>
              <w:t>21Nh15</w:t>
            </w:r>
          </w:p>
        </w:tc>
      </w:tr>
      <w:tr w:rsidR="006A3A77" w14:paraId="365B0CBB" w14:textId="77777777" w:rsidTr="00495AC8">
        <w:tc>
          <w:tcPr>
            <w:tcW w:w="2977" w:type="dxa"/>
            <w:shd w:val="clear" w:color="auto" w:fill="auto"/>
          </w:tcPr>
          <w:p w14:paraId="7AEBB113" w14:textId="0B992BAC" w:rsidR="006A3A77" w:rsidRDefault="00563372">
            <w:pPr>
              <w:jc w:val="center"/>
            </w:pPr>
            <w:r>
              <w:t xml:space="preserve">Lê Anh Tuấn </w:t>
            </w:r>
          </w:p>
        </w:tc>
        <w:tc>
          <w:tcPr>
            <w:tcW w:w="2126" w:type="dxa"/>
            <w:shd w:val="clear" w:color="auto" w:fill="auto"/>
          </w:tcPr>
          <w:p w14:paraId="3EF52FD9" w14:textId="5449FCD7" w:rsidR="006A3A77" w:rsidRDefault="00563372">
            <w:pPr>
              <w:jc w:val="center"/>
            </w:pPr>
            <w:r>
              <w:t>102210097</w:t>
            </w:r>
          </w:p>
        </w:tc>
        <w:tc>
          <w:tcPr>
            <w:tcW w:w="1559" w:type="dxa"/>
            <w:shd w:val="clear" w:color="auto" w:fill="auto"/>
          </w:tcPr>
          <w:p w14:paraId="5F395ABE" w14:textId="4F39C84C" w:rsidR="006A3A77" w:rsidRDefault="00563372">
            <w:pPr>
              <w:jc w:val="center"/>
            </w:pPr>
            <w:r>
              <w:t>21Nh15</w:t>
            </w:r>
          </w:p>
        </w:tc>
      </w:tr>
      <w:tr w:rsidR="006A3A77" w14:paraId="02D5B377" w14:textId="77777777" w:rsidTr="00495AC8">
        <w:tc>
          <w:tcPr>
            <w:tcW w:w="2977" w:type="dxa"/>
            <w:shd w:val="clear" w:color="auto" w:fill="auto"/>
          </w:tcPr>
          <w:p w14:paraId="19B087DF" w14:textId="4EF44FDD" w:rsidR="006A3A77" w:rsidRDefault="00563372">
            <w:pPr>
              <w:jc w:val="center"/>
            </w:pPr>
            <w:r>
              <w:t>Phạm Nguyễn Anh Phát</w:t>
            </w:r>
          </w:p>
        </w:tc>
        <w:tc>
          <w:tcPr>
            <w:tcW w:w="2126" w:type="dxa"/>
            <w:shd w:val="clear" w:color="auto" w:fill="auto"/>
          </w:tcPr>
          <w:p w14:paraId="245932C8" w14:textId="63F25E62" w:rsidR="006A3A77" w:rsidRDefault="00563372">
            <w:pPr>
              <w:jc w:val="center"/>
            </w:pPr>
            <w:r>
              <w:t>102210302</w:t>
            </w:r>
          </w:p>
        </w:tc>
        <w:tc>
          <w:tcPr>
            <w:tcW w:w="1559" w:type="dxa"/>
            <w:shd w:val="clear" w:color="auto" w:fill="auto"/>
          </w:tcPr>
          <w:p w14:paraId="0CFDE20D" w14:textId="53E9E021" w:rsidR="006A3A77" w:rsidRDefault="00563372">
            <w:pPr>
              <w:jc w:val="center"/>
            </w:pPr>
            <w:r>
              <w:t>21Nh15</w:t>
            </w:r>
          </w:p>
        </w:tc>
      </w:tr>
    </w:tbl>
    <w:p w14:paraId="79415D9C" w14:textId="77777777" w:rsidR="00C63D68" w:rsidRDefault="00C63D68" w:rsidP="00C63D68">
      <w:pPr>
        <w:jc w:val="center"/>
      </w:pPr>
    </w:p>
    <w:p w14:paraId="089EAD79" w14:textId="6BBB6EF3" w:rsidR="00362F2E" w:rsidRPr="007B3A87" w:rsidRDefault="0067393F" w:rsidP="001350E2">
      <w:pPr>
        <w:pStyle w:val="Sinhvien-Lop-CBHD"/>
        <w:rPr>
          <w:lang w:val="vi-VN"/>
        </w:rPr>
      </w:pPr>
      <w:r>
        <w:t>GVBM</w:t>
      </w:r>
      <w:r w:rsidR="007900C4" w:rsidRPr="003A156A">
        <w:t xml:space="preserve"> </w:t>
      </w:r>
      <w:r w:rsidR="00CA2B92">
        <w:tab/>
      </w:r>
      <w:r w:rsidR="00A4308B">
        <w:t>:</w:t>
      </w:r>
      <w:r w:rsidR="00694728">
        <w:t xml:space="preserve"> Th.S </w:t>
      </w:r>
      <w:r w:rsidR="007B3A87">
        <w:t>Mai</w:t>
      </w:r>
      <w:r w:rsidR="007B3A87">
        <w:rPr>
          <w:lang w:val="vi-VN"/>
        </w:rPr>
        <w:t xml:space="preserve"> Văn Hà</w:t>
      </w:r>
    </w:p>
    <w:p w14:paraId="4A71B9AC" w14:textId="77777777" w:rsidR="007900C4" w:rsidRPr="003A156A" w:rsidRDefault="00D84220" w:rsidP="00CA51C6">
      <w:pPr>
        <w:pStyle w:val="Sinhvien-Lop-CBHD"/>
      </w:pPr>
      <w:r>
        <w:tab/>
      </w:r>
    </w:p>
    <w:p w14:paraId="07ECD69A" w14:textId="77777777" w:rsidR="007900C4" w:rsidRDefault="007900C4" w:rsidP="00C63D68">
      <w:pPr>
        <w:jc w:val="center"/>
        <w:rPr>
          <w:sz w:val="28"/>
          <w:szCs w:val="28"/>
        </w:rPr>
      </w:pPr>
    </w:p>
    <w:p w14:paraId="23F180A1" w14:textId="77777777" w:rsidR="009307FB" w:rsidRDefault="009307FB" w:rsidP="00C63D68">
      <w:pPr>
        <w:jc w:val="center"/>
        <w:rPr>
          <w:sz w:val="28"/>
          <w:szCs w:val="28"/>
        </w:rPr>
      </w:pPr>
    </w:p>
    <w:p w14:paraId="02E05A30" w14:textId="56B9EC66" w:rsidR="00C63D68" w:rsidRDefault="00C63D68" w:rsidP="00495AC8">
      <w:pPr>
        <w:pStyle w:val="Dia-diem"/>
      </w:pPr>
    </w:p>
    <w:p w14:paraId="35AEE93C" w14:textId="12367705" w:rsidR="005C74C9" w:rsidRDefault="005C74C9" w:rsidP="00495AC8">
      <w:pPr>
        <w:pStyle w:val="Dia-diem"/>
      </w:pPr>
    </w:p>
    <w:p w14:paraId="4E80B496" w14:textId="3A9CBA0E" w:rsidR="005C74C9" w:rsidRDefault="005C74C9" w:rsidP="00495AC8">
      <w:pPr>
        <w:pStyle w:val="Dia-diem"/>
      </w:pPr>
    </w:p>
    <w:p w14:paraId="299A8394" w14:textId="27B68C19" w:rsidR="005C74C9" w:rsidRDefault="005C74C9" w:rsidP="00495AC8">
      <w:pPr>
        <w:pStyle w:val="Dia-diem"/>
      </w:pPr>
    </w:p>
    <w:p w14:paraId="212971ED" w14:textId="77777777" w:rsidR="005C74C9" w:rsidRDefault="005C74C9" w:rsidP="00495AC8">
      <w:pPr>
        <w:pStyle w:val="Dia-diem"/>
      </w:pPr>
    </w:p>
    <w:p w14:paraId="33770C1B" w14:textId="6B705981" w:rsidR="00F70D4D" w:rsidRDefault="00A4308B" w:rsidP="00D84220">
      <w:pPr>
        <w:pStyle w:val="Dia-diem"/>
        <w:sectPr w:rsidR="00F70D4D" w:rsidSect="009512FA">
          <w:footerReference w:type="first" r:id="rId9"/>
          <w:type w:val="continuous"/>
          <w:pgSz w:w="11907" w:h="16840" w:code="9"/>
          <w:pgMar w:top="1418" w:right="1134" w:bottom="1418" w:left="1985" w:header="864" w:footer="720" w:gutter="0"/>
          <w:pgNumType w:fmt="lowerRoman" w:start="1"/>
          <w:cols w:space="720"/>
          <w:titlePg/>
          <w:docGrid w:linePitch="265"/>
        </w:sectPr>
      </w:pPr>
      <w:r>
        <w:t>Đà Nẵng</w:t>
      </w:r>
      <w:r w:rsidR="00D84220">
        <w:t>,</w:t>
      </w:r>
      <w:r w:rsidR="00F569E9">
        <w:t xml:space="preserve"> </w:t>
      </w:r>
      <w:r w:rsidR="008A5B3C">
        <w:t>ngày</w:t>
      </w:r>
      <w:r w:rsidR="00D84220">
        <w:t xml:space="preserve"> </w:t>
      </w:r>
      <w:r w:rsidR="007B3A87">
        <w:t>15</w:t>
      </w:r>
      <w:r w:rsidR="008A5B3C">
        <w:t xml:space="preserve"> tháng </w:t>
      </w:r>
      <w:r w:rsidR="007B3A87">
        <w:t>12</w:t>
      </w:r>
      <w:r w:rsidR="008A5B3C">
        <w:t xml:space="preserve"> năm </w:t>
      </w:r>
      <w:r w:rsidR="00563372">
        <w:t>202</w:t>
      </w:r>
      <w:r w:rsidR="00743271">
        <w:tab/>
      </w:r>
    </w:p>
    <w:p w14:paraId="6769575C" w14:textId="6C43A18F" w:rsidR="004B6B67" w:rsidRPr="00D60CF9" w:rsidRDefault="00D60CF9" w:rsidP="00743271">
      <w:pPr>
        <w:jc w:val="center"/>
        <w:rPr>
          <w:i/>
          <w:iCs/>
          <w:sz w:val="44"/>
          <w:szCs w:val="44"/>
        </w:rPr>
      </w:pPr>
      <w:bookmarkStart w:id="0" w:name="_Toc355590176"/>
      <w:bookmarkStart w:id="1" w:name="_Toc356485659"/>
      <w:r w:rsidRPr="00D60CF9">
        <w:rPr>
          <w:i/>
          <w:iCs/>
          <w:sz w:val="44"/>
          <w:szCs w:val="44"/>
        </w:rPr>
        <w:lastRenderedPageBreak/>
        <w:t>Lời cảm ơn</w:t>
      </w:r>
    </w:p>
    <w:p w14:paraId="4D8F20D5" w14:textId="77777777" w:rsidR="004B6B67" w:rsidRDefault="004B6B67" w:rsidP="00521F4A">
      <w:pPr>
        <w:jc w:val="center"/>
        <w:rPr>
          <w:b/>
          <w:bCs/>
          <w:sz w:val="44"/>
          <w:szCs w:val="44"/>
          <w:lang w:val="vi-VN"/>
        </w:rPr>
      </w:pPr>
    </w:p>
    <w:p w14:paraId="31FE2A5B" w14:textId="77777777" w:rsidR="00743271" w:rsidRPr="005447F0" w:rsidRDefault="00743271" w:rsidP="00743271">
      <w:pPr>
        <w:jc w:val="center"/>
        <w:rPr>
          <w:sz w:val="30"/>
          <w:szCs w:val="30"/>
          <w:lang w:val="vi-VN"/>
        </w:rPr>
      </w:pPr>
      <w:r>
        <w:rPr>
          <w:b/>
          <w:bCs/>
          <w:sz w:val="44"/>
          <w:szCs w:val="44"/>
          <w:lang w:val="vi-VN"/>
        </w:rPr>
        <w:softHyphen/>
      </w:r>
      <w:r>
        <w:rPr>
          <w:b/>
          <w:bCs/>
          <w:sz w:val="44"/>
          <w:szCs w:val="44"/>
          <w:lang w:val="vi-VN"/>
        </w:rPr>
        <w:softHyphen/>
      </w:r>
      <w:r w:rsidRPr="005447F0">
        <w:rPr>
          <w:sz w:val="30"/>
          <w:szCs w:val="30"/>
          <w:lang w:val="vi-VN"/>
        </w:rPr>
        <w:t>“Lòng tôi rộng, nhưng lượng trời cứ chật,</w:t>
      </w:r>
    </w:p>
    <w:p w14:paraId="7EABB0F5" w14:textId="77777777" w:rsidR="00743271" w:rsidRPr="005447F0" w:rsidRDefault="00743271" w:rsidP="00743271">
      <w:pPr>
        <w:jc w:val="center"/>
        <w:rPr>
          <w:sz w:val="30"/>
          <w:szCs w:val="30"/>
          <w:lang w:val="vi-VN"/>
        </w:rPr>
      </w:pPr>
      <w:r w:rsidRPr="005447F0">
        <w:rPr>
          <w:sz w:val="30"/>
          <w:szCs w:val="30"/>
          <w:lang w:val="vi-VN"/>
        </w:rPr>
        <w:t>Không cho dài thời trẻ của nhân gian,</w:t>
      </w:r>
    </w:p>
    <w:p w14:paraId="1BB0A749" w14:textId="77777777" w:rsidR="00743271" w:rsidRPr="005447F0" w:rsidRDefault="00743271" w:rsidP="00743271">
      <w:pPr>
        <w:jc w:val="center"/>
        <w:rPr>
          <w:sz w:val="30"/>
          <w:szCs w:val="30"/>
          <w:lang w:val="vi-VN"/>
        </w:rPr>
      </w:pPr>
      <w:r w:rsidRPr="005447F0">
        <w:rPr>
          <w:sz w:val="30"/>
          <w:szCs w:val="30"/>
          <w:lang w:val="vi-VN"/>
        </w:rPr>
        <w:t>Nói làm chi rằng xuân vẫn tuần hoàn,</w:t>
      </w:r>
    </w:p>
    <w:p w14:paraId="630E4DCB" w14:textId="77777777" w:rsidR="00743271" w:rsidRPr="005447F0" w:rsidRDefault="00743271" w:rsidP="00743271">
      <w:pPr>
        <w:jc w:val="center"/>
        <w:rPr>
          <w:sz w:val="30"/>
          <w:szCs w:val="30"/>
          <w:lang w:val="vi-VN"/>
        </w:rPr>
      </w:pPr>
      <w:r w:rsidRPr="005447F0">
        <w:rPr>
          <w:sz w:val="30"/>
          <w:szCs w:val="30"/>
          <w:lang w:val="vi-VN"/>
        </w:rPr>
        <w:t>Nếu tuổi trẻ chẳng hai lần thắm lại.</w:t>
      </w:r>
    </w:p>
    <w:p w14:paraId="36CB6061" w14:textId="77777777" w:rsidR="00743271" w:rsidRPr="005447F0" w:rsidRDefault="00743271" w:rsidP="00743271">
      <w:pPr>
        <w:jc w:val="center"/>
        <w:rPr>
          <w:sz w:val="30"/>
          <w:szCs w:val="30"/>
          <w:lang w:val="vi-VN"/>
        </w:rPr>
      </w:pPr>
      <w:r w:rsidRPr="005447F0">
        <w:rPr>
          <w:sz w:val="30"/>
          <w:szCs w:val="30"/>
          <w:lang w:val="vi-VN"/>
        </w:rPr>
        <w:t>Còn trời đất, nhưng chẳng còn tôi mãi,</w:t>
      </w:r>
    </w:p>
    <w:p w14:paraId="0EB6B11B" w14:textId="3FA72041" w:rsidR="004B6B67" w:rsidRPr="005447F0" w:rsidRDefault="00743271" w:rsidP="00521F4A">
      <w:pPr>
        <w:jc w:val="center"/>
        <w:rPr>
          <w:sz w:val="30"/>
          <w:szCs w:val="30"/>
          <w:lang w:val="vi-VN"/>
        </w:rPr>
      </w:pPr>
      <w:r w:rsidRPr="005447F0">
        <w:rPr>
          <w:sz w:val="30"/>
          <w:szCs w:val="30"/>
          <w:lang w:val="vi-VN"/>
        </w:rPr>
        <w:t>Nên bâng khuâng tôi tiếc cả đất trời”</w:t>
      </w:r>
    </w:p>
    <w:p w14:paraId="6BC185E0" w14:textId="77777777" w:rsidR="004B6B67" w:rsidRDefault="004B6B67" w:rsidP="00D60CF9">
      <w:pPr>
        <w:tabs>
          <w:tab w:val="left" w:pos="-851"/>
        </w:tabs>
        <w:ind w:left="-851"/>
        <w:jc w:val="center"/>
        <w:rPr>
          <w:sz w:val="44"/>
          <w:szCs w:val="44"/>
          <w:lang w:val="vi-VN"/>
        </w:rPr>
      </w:pPr>
    </w:p>
    <w:p w14:paraId="3087CB01" w14:textId="2D92DB71" w:rsidR="00743271" w:rsidRPr="005447F0" w:rsidRDefault="005447F0" w:rsidP="005B0B3B">
      <w:pPr>
        <w:tabs>
          <w:tab w:val="left" w:pos="-851"/>
        </w:tabs>
        <w:ind w:left="-851"/>
        <w:jc w:val="both"/>
        <w:rPr>
          <w:i/>
          <w:iCs/>
          <w:sz w:val="28"/>
          <w:szCs w:val="28"/>
          <w:lang w:val="vi-VN"/>
        </w:rPr>
      </w:pPr>
      <w:r>
        <w:rPr>
          <w:i/>
          <w:iCs/>
          <w:sz w:val="28"/>
          <w:szCs w:val="28"/>
          <w:lang w:val="vi-VN"/>
        </w:rPr>
        <w:tab/>
      </w:r>
      <w:r>
        <w:rPr>
          <w:i/>
          <w:iCs/>
          <w:sz w:val="28"/>
          <w:szCs w:val="28"/>
          <w:lang w:val="vi-VN"/>
        </w:rPr>
        <w:tab/>
      </w:r>
      <w:r w:rsidR="00743271" w:rsidRPr="005447F0">
        <w:rPr>
          <w:i/>
          <w:iCs/>
          <w:sz w:val="28"/>
          <w:szCs w:val="28"/>
          <w:lang w:val="vi-VN"/>
        </w:rPr>
        <w:t>Có những người đến, và có những người đi. Có những con đò đưa, và có những con đò trở lại</w:t>
      </w:r>
      <w:r w:rsidRPr="005447F0">
        <w:rPr>
          <w:i/>
          <w:iCs/>
          <w:sz w:val="28"/>
          <w:szCs w:val="28"/>
          <w:lang w:val="vi-VN"/>
        </w:rPr>
        <w:t>…</w:t>
      </w:r>
    </w:p>
    <w:p w14:paraId="0E91F686" w14:textId="77777777" w:rsidR="005447F0" w:rsidRDefault="005447F0" w:rsidP="005B0B3B">
      <w:pPr>
        <w:tabs>
          <w:tab w:val="left" w:pos="-851"/>
        </w:tabs>
        <w:ind w:left="-851"/>
        <w:jc w:val="both"/>
        <w:rPr>
          <w:i/>
          <w:iCs/>
          <w:szCs w:val="24"/>
          <w:lang w:val="vi-VN"/>
        </w:rPr>
      </w:pPr>
    </w:p>
    <w:p w14:paraId="48CF5637" w14:textId="77777777" w:rsidR="005447F0" w:rsidRDefault="005447F0" w:rsidP="005B0B3B">
      <w:pPr>
        <w:tabs>
          <w:tab w:val="left" w:pos="-851"/>
        </w:tabs>
        <w:ind w:left="-851"/>
        <w:jc w:val="both"/>
        <w:rPr>
          <w:sz w:val="28"/>
          <w:szCs w:val="28"/>
          <w:lang w:val="vi-VN"/>
        </w:rPr>
      </w:pPr>
      <w:r>
        <w:rPr>
          <w:sz w:val="28"/>
          <w:szCs w:val="28"/>
          <w:lang w:val="vi-VN"/>
        </w:rPr>
        <w:tab/>
      </w:r>
      <w:r>
        <w:rPr>
          <w:sz w:val="28"/>
          <w:szCs w:val="28"/>
          <w:lang w:val="vi-VN"/>
        </w:rPr>
        <w:tab/>
      </w:r>
    </w:p>
    <w:p w14:paraId="2E50C2C2" w14:textId="77777777" w:rsidR="00D7710F" w:rsidRDefault="005447F0" w:rsidP="005B0B3B">
      <w:pPr>
        <w:tabs>
          <w:tab w:val="left" w:pos="-851"/>
        </w:tabs>
        <w:ind w:left="-851"/>
        <w:jc w:val="both"/>
        <w:rPr>
          <w:sz w:val="28"/>
          <w:szCs w:val="28"/>
          <w:lang w:val="vi-VN"/>
        </w:rPr>
      </w:pPr>
      <w:r>
        <w:rPr>
          <w:sz w:val="28"/>
          <w:szCs w:val="28"/>
          <w:lang w:val="vi-VN"/>
        </w:rPr>
        <w:tab/>
      </w:r>
      <w:r>
        <w:rPr>
          <w:sz w:val="28"/>
          <w:szCs w:val="28"/>
          <w:lang w:val="vi-VN"/>
        </w:rPr>
        <w:tab/>
        <w:t>Thưa thầy</w:t>
      </w:r>
      <w:r w:rsidR="00762A33">
        <w:rPr>
          <w:sz w:val="28"/>
          <w:szCs w:val="28"/>
          <w:lang w:val="vi-VN"/>
        </w:rPr>
        <w:t xml:space="preserve"> Hà, được gặp thầy là một điều may mắn trong quãng đời sinh viên của tụi em. Em đã dừng ở dòng này 30 phút, bởi trái tim cứ rối như mớ bòng bong, còn đôi tay vụng về cứ khựng lại trên bàn phím. Đã qua rồi cái thời nước chảy mây trôi, cái thời mà tức cảnh sinh tình, cái thời mà chỉ cần trái tim rung động, đầu nhảy số thành thơ trong lòng. Nếu nói lời cảm ơn, tụi em chả biết phải bắt đầu từ đâu, về đâu, bởi tụi em biết ơn Thầy quá nhiều. Thôi thì, lời cảm ơn lớn nhất xin giữ trong lòng, ở đây chỉ dám gửi thầy đôi lời, cái thơm, cái thảo. Học Thầy, kiến thức không chỉ nằm trong trang vở, đó còn là cách sống, đối nhân xử </w:t>
      </w:r>
      <w:r w:rsidR="00D7710F">
        <w:rPr>
          <w:sz w:val="28"/>
          <w:szCs w:val="28"/>
          <w:lang w:val="vi-VN"/>
        </w:rPr>
        <w:t xml:space="preserve">thế. Đó sau này, có lẽ còn là những hành trang quý báu, đồng hành cùng tụi em suốt cuộc đời. </w:t>
      </w:r>
    </w:p>
    <w:p w14:paraId="689735CB" w14:textId="77777777" w:rsidR="00D7710F" w:rsidRDefault="00D7710F" w:rsidP="005B0B3B">
      <w:pPr>
        <w:tabs>
          <w:tab w:val="left" w:pos="-851"/>
        </w:tabs>
        <w:ind w:left="-851"/>
        <w:jc w:val="both"/>
        <w:rPr>
          <w:sz w:val="28"/>
          <w:szCs w:val="28"/>
          <w:lang w:val="vi-VN"/>
        </w:rPr>
      </w:pPr>
    </w:p>
    <w:p w14:paraId="106A8622" w14:textId="77777777" w:rsidR="00D7710F" w:rsidRDefault="00D7710F" w:rsidP="005B0B3B">
      <w:pPr>
        <w:tabs>
          <w:tab w:val="left" w:pos="-851"/>
        </w:tabs>
        <w:ind w:left="-851"/>
        <w:jc w:val="both"/>
        <w:rPr>
          <w:sz w:val="28"/>
          <w:szCs w:val="28"/>
          <w:lang w:val="vi-VN"/>
        </w:rPr>
      </w:pPr>
      <w:r>
        <w:rPr>
          <w:sz w:val="28"/>
          <w:szCs w:val="28"/>
          <w:lang w:val="vi-VN"/>
        </w:rPr>
        <w:t xml:space="preserve">Thầy Hà đối với tụi em lãng mạng như Xuân Diệu, nhưng cũng thực tế như Vũ Trọng Phụng. Thầy không những dạy bọn em bộ môn Java, Công nghệ Web, Lập trình mạng mà còn là người hướng dẫn tụi em gỡ rối những vấn đề lớn trong đồ án bọn em, giúp cải thiện hiệu năng một cách đáng kể mà bọn em không ngờ tới. Thật tiếc là tụi em vẫn chưa có cơ hội được thầy hướng dẫn đồ án. Nhưng cũng thật may mắn khi giáo viên chấm đồ án tụi em cuối kỳ này là thầy Ly, một người thầy rất tuyệt vời và cũng là bạn thân của thầy Hà. </w:t>
      </w:r>
    </w:p>
    <w:p w14:paraId="15D27D26" w14:textId="77777777" w:rsidR="00D7710F" w:rsidRDefault="00D7710F" w:rsidP="005B0B3B">
      <w:pPr>
        <w:tabs>
          <w:tab w:val="left" w:pos="-851"/>
        </w:tabs>
        <w:ind w:left="-851"/>
        <w:jc w:val="both"/>
        <w:rPr>
          <w:sz w:val="28"/>
          <w:szCs w:val="28"/>
          <w:lang w:val="vi-VN"/>
        </w:rPr>
      </w:pPr>
    </w:p>
    <w:p w14:paraId="1269CF53" w14:textId="77777777" w:rsidR="005B0B3B" w:rsidRDefault="00D7710F" w:rsidP="005B0B3B">
      <w:pPr>
        <w:tabs>
          <w:tab w:val="left" w:pos="-851"/>
        </w:tabs>
        <w:ind w:left="-851"/>
        <w:jc w:val="both"/>
        <w:rPr>
          <w:sz w:val="28"/>
          <w:szCs w:val="28"/>
          <w:lang w:val="vi-VN"/>
        </w:rPr>
      </w:pPr>
      <w:r>
        <w:rPr>
          <w:sz w:val="28"/>
          <w:szCs w:val="28"/>
          <w:lang w:val="vi-VN"/>
        </w:rPr>
        <w:t xml:space="preserve">Những điều thầy nhắn nhủ bọn em, tụi em sẽ khắc cốt trong lòng. Đó có lẽ là lời cảm ơn lớn nhất mà tụi em có thể đáp lại cho Thầy. Ai rồi cũng sẽ có lúc chạy theo đồng tiền và lạc lối, nhưng tụi em sẽ cố gắng giữ được sự nhiệt tâm, tính nhân văn tình người của mỗi bạn sinh viên khoa IT trường đại học Bách khoa Đà Nẵng. Thơ cũng đã dài, bọn em xin dừng bút tại đây. </w:t>
      </w:r>
      <w:r w:rsidR="005B0B3B">
        <w:rPr>
          <w:sz w:val="28"/>
          <w:szCs w:val="28"/>
          <w:lang w:val="vi-VN"/>
        </w:rPr>
        <w:t>Em xin chúc thầy Hà một đời an yên.</w:t>
      </w:r>
    </w:p>
    <w:p w14:paraId="31A73870" w14:textId="77777777" w:rsidR="005B0B3B" w:rsidRDefault="005B0B3B" w:rsidP="005B0B3B">
      <w:pPr>
        <w:tabs>
          <w:tab w:val="left" w:pos="-851"/>
        </w:tabs>
        <w:ind w:left="-851"/>
        <w:jc w:val="both"/>
        <w:rPr>
          <w:sz w:val="28"/>
          <w:szCs w:val="28"/>
          <w:lang w:val="vi-VN"/>
        </w:rPr>
      </w:pPr>
    </w:p>
    <w:p w14:paraId="1179177B" w14:textId="01C4AC91" w:rsidR="005447F0" w:rsidRPr="005447F0" w:rsidRDefault="005B0B3B" w:rsidP="005B0B3B">
      <w:pPr>
        <w:tabs>
          <w:tab w:val="left" w:pos="-851"/>
        </w:tabs>
        <w:ind w:left="-851"/>
        <w:jc w:val="both"/>
        <w:rPr>
          <w:sz w:val="28"/>
          <w:szCs w:val="28"/>
          <w:lang w:val="vi-VN"/>
        </w:rPr>
      </w:pP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r>
      <w:r>
        <w:rPr>
          <w:sz w:val="28"/>
          <w:szCs w:val="28"/>
          <w:lang w:val="vi-VN"/>
        </w:rPr>
        <w:tab/>
        <w:t>Nhóm 1</w:t>
      </w:r>
      <w:r w:rsidR="00D7710F">
        <w:rPr>
          <w:sz w:val="28"/>
          <w:szCs w:val="28"/>
          <w:lang w:val="vi-VN"/>
        </w:rPr>
        <w:t xml:space="preserve"> </w:t>
      </w:r>
    </w:p>
    <w:p w14:paraId="0A8C7D75" w14:textId="4622D3A7" w:rsidR="00DB260C" w:rsidRDefault="00DB260C"/>
    <w:p w14:paraId="1FA39DEB" w14:textId="77777777" w:rsidR="00505AC9" w:rsidRDefault="008449A9" w:rsidP="00877EDC">
      <w:pPr>
        <w:pStyle w:val="uMucluc"/>
        <w:jc w:val="center"/>
        <w:rPr>
          <w:noProof/>
        </w:rPr>
      </w:pPr>
      <w:r w:rsidRPr="008449A9">
        <w:rPr>
          <w:rFonts w:ascii="Times New Roman" w:hAnsi="Times New Roman"/>
          <w:b/>
          <w:bCs/>
          <w:color w:val="auto"/>
        </w:rPr>
        <w:lastRenderedPageBreak/>
        <w:t>Mục lục</w:t>
      </w:r>
      <w:r w:rsidR="00877EDC">
        <w:rPr>
          <w:rFonts w:cs="Calibri"/>
          <w:b/>
          <w:i/>
          <w:iCs/>
          <w:sz w:val="28"/>
        </w:rPr>
        <w:fldChar w:fldCharType="begin"/>
      </w:r>
      <w:r w:rsidR="00877EDC">
        <w:rPr>
          <w:rFonts w:cs="Calibri"/>
          <w:b/>
          <w:i/>
          <w:iCs/>
          <w:sz w:val="28"/>
        </w:rPr>
        <w:instrText xml:space="preserve"> TOC \o "1-3" \h \z \u </w:instrText>
      </w:r>
      <w:r w:rsidR="00877EDC">
        <w:rPr>
          <w:rFonts w:cs="Calibri"/>
          <w:b/>
          <w:i/>
          <w:iCs/>
          <w:sz w:val="28"/>
        </w:rPr>
        <w:fldChar w:fldCharType="separate"/>
      </w:r>
    </w:p>
    <w:p w14:paraId="62EE0CB9" w14:textId="7B7F4230" w:rsidR="00505AC9" w:rsidRPr="00505AC9" w:rsidRDefault="00505AC9">
      <w:pPr>
        <w:pStyle w:val="Mucluc2"/>
        <w:tabs>
          <w:tab w:val="left" w:pos="480"/>
          <w:tab w:val="right" w:leader="dot" w:pos="8778"/>
        </w:tabs>
        <w:rPr>
          <w:rFonts w:ascii="Calibri" w:eastAsia="Yu Mincho" w:hAnsi="Calibri" w:cs="Arial"/>
          <w:b w:val="0"/>
          <w:smallCaps w:val="0"/>
          <w:noProof/>
          <w:sz w:val="22"/>
          <w:szCs w:val="22"/>
        </w:rPr>
      </w:pPr>
      <w:hyperlink w:anchor="_Toc153742416" w:history="1">
        <w:r w:rsidRPr="00517025">
          <w:rPr>
            <w:rStyle w:val="Siuktni"/>
            <w:noProof/>
            <w:lang w:val="vi-VN"/>
          </w:rPr>
          <w:t>I.</w:t>
        </w:r>
        <w:r w:rsidRPr="00505AC9">
          <w:rPr>
            <w:rFonts w:ascii="Calibri" w:eastAsia="Yu Mincho" w:hAnsi="Calibri" w:cs="Arial"/>
            <w:b w:val="0"/>
            <w:smallCaps w:val="0"/>
            <w:noProof/>
            <w:sz w:val="22"/>
            <w:szCs w:val="22"/>
          </w:rPr>
          <w:tab/>
        </w:r>
        <w:r w:rsidRPr="00517025">
          <w:rPr>
            <w:rStyle w:val="Siuktni"/>
            <w:noProof/>
            <w:lang w:val="vi-VN"/>
          </w:rPr>
          <w:t>Bảng phân công nhiệm vụ:</w:t>
        </w:r>
        <w:r>
          <w:rPr>
            <w:noProof/>
            <w:webHidden/>
          </w:rPr>
          <w:tab/>
        </w:r>
        <w:r>
          <w:rPr>
            <w:noProof/>
            <w:webHidden/>
          </w:rPr>
          <w:fldChar w:fldCharType="begin"/>
        </w:r>
        <w:r>
          <w:rPr>
            <w:noProof/>
            <w:webHidden/>
          </w:rPr>
          <w:instrText xml:space="preserve"> PAGEREF _Toc153742416 \h </w:instrText>
        </w:r>
        <w:r>
          <w:rPr>
            <w:noProof/>
            <w:webHidden/>
          </w:rPr>
        </w:r>
        <w:r>
          <w:rPr>
            <w:noProof/>
            <w:webHidden/>
          </w:rPr>
          <w:fldChar w:fldCharType="separate"/>
        </w:r>
        <w:r>
          <w:rPr>
            <w:noProof/>
            <w:webHidden/>
          </w:rPr>
          <w:t>4</w:t>
        </w:r>
        <w:r>
          <w:rPr>
            <w:noProof/>
            <w:webHidden/>
          </w:rPr>
          <w:fldChar w:fldCharType="end"/>
        </w:r>
      </w:hyperlink>
    </w:p>
    <w:p w14:paraId="616AF291" w14:textId="3729E31F" w:rsidR="00505AC9" w:rsidRPr="00505AC9" w:rsidRDefault="00505AC9">
      <w:pPr>
        <w:pStyle w:val="Mucluc2"/>
        <w:tabs>
          <w:tab w:val="left" w:pos="720"/>
          <w:tab w:val="right" w:leader="dot" w:pos="8778"/>
        </w:tabs>
        <w:rPr>
          <w:rFonts w:ascii="Calibri" w:eastAsia="Yu Mincho" w:hAnsi="Calibri" w:cs="Arial"/>
          <w:b w:val="0"/>
          <w:smallCaps w:val="0"/>
          <w:noProof/>
          <w:sz w:val="22"/>
          <w:szCs w:val="22"/>
        </w:rPr>
      </w:pPr>
      <w:hyperlink w:anchor="_Toc153742417" w:history="1">
        <w:r w:rsidRPr="00517025">
          <w:rPr>
            <w:rStyle w:val="Siuktni"/>
            <w:noProof/>
          </w:rPr>
          <w:t>II.</w:t>
        </w:r>
        <w:r w:rsidRPr="00505AC9">
          <w:rPr>
            <w:rFonts w:ascii="Calibri" w:eastAsia="Yu Mincho" w:hAnsi="Calibri" w:cs="Arial"/>
            <w:b w:val="0"/>
            <w:smallCaps w:val="0"/>
            <w:noProof/>
            <w:sz w:val="22"/>
            <w:szCs w:val="22"/>
          </w:rPr>
          <w:tab/>
        </w:r>
        <w:r w:rsidRPr="00517025">
          <w:rPr>
            <w:rStyle w:val="Siuktni"/>
            <w:noProof/>
          </w:rPr>
          <w:t>Phát thảo yêu cầu đề tài</w:t>
        </w:r>
        <w:r>
          <w:rPr>
            <w:noProof/>
            <w:webHidden/>
          </w:rPr>
          <w:tab/>
        </w:r>
        <w:r>
          <w:rPr>
            <w:noProof/>
            <w:webHidden/>
          </w:rPr>
          <w:fldChar w:fldCharType="begin"/>
        </w:r>
        <w:r>
          <w:rPr>
            <w:noProof/>
            <w:webHidden/>
          </w:rPr>
          <w:instrText xml:space="preserve"> PAGEREF _Toc153742417 \h </w:instrText>
        </w:r>
        <w:r>
          <w:rPr>
            <w:noProof/>
            <w:webHidden/>
          </w:rPr>
        </w:r>
        <w:r>
          <w:rPr>
            <w:noProof/>
            <w:webHidden/>
          </w:rPr>
          <w:fldChar w:fldCharType="separate"/>
        </w:r>
        <w:r>
          <w:rPr>
            <w:noProof/>
            <w:webHidden/>
          </w:rPr>
          <w:t>5</w:t>
        </w:r>
        <w:r>
          <w:rPr>
            <w:noProof/>
            <w:webHidden/>
          </w:rPr>
          <w:fldChar w:fldCharType="end"/>
        </w:r>
      </w:hyperlink>
    </w:p>
    <w:p w14:paraId="5EE88AF4" w14:textId="09A1C361" w:rsidR="00505AC9" w:rsidRPr="00505AC9" w:rsidRDefault="00505AC9">
      <w:pPr>
        <w:pStyle w:val="Mucluc2"/>
        <w:tabs>
          <w:tab w:val="left" w:pos="720"/>
          <w:tab w:val="right" w:leader="dot" w:pos="8778"/>
        </w:tabs>
        <w:rPr>
          <w:rFonts w:ascii="Calibri" w:eastAsia="Yu Mincho" w:hAnsi="Calibri" w:cs="Arial"/>
          <w:b w:val="0"/>
          <w:smallCaps w:val="0"/>
          <w:noProof/>
          <w:sz w:val="22"/>
          <w:szCs w:val="22"/>
        </w:rPr>
      </w:pPr>
      <w:hyperlink w:anchor="_Toc153742418" w:history="1">
        <w:r w:rsidRPr="00517025">
          <w:rPr>
            <w:rStyle w:val="Siuktni"/>
            <w:noProof/>
          </w:rPr>
          <w:t>III.</w:t>
        </w:r>
        <w:r w:rsidRPr="00505AC9">
          <w:rPr>
            <w:rFonts w:ascii="Calibri" w:eastAsia="Yu Mincho" w:hAnsi="Calibri" w:cs="Arial"/>
            <w:b w:val="0"/>
            <w:smallCaps w:val="0"/>
            <w:noProof/>
            <w:sz w:val="22"/>
            <w:szCs w:val="22"/>
          </w:rPr>
          <w:tab/>
        </w:r>
        <w:r w:rsidRPr="00517025">
          <w:rPr>
            <w:rStyle w:val="Siuktni"/>
            <w:noProof/>
          </w:rPr>
          <w:t>Phân tích thiết kế hệ thống chương trình</w:t>
        </w:r>
        <w:r>
          <w:rPr>
            <w:noProof/>
            <w:webHidden/>
          </w:rPr>
          <w:tab/>
        </w:r>
        <w:r>
          <w:rPr>
            <w:noProof/>
            <w:webHidden/>
          </w:rPr>
          <w:fldChar w:fldCharType="begin"/>
        </w:r>
        <w:r>
          <w:rPr>
            <w:noProof/>
            <w:webHidden/>
          </w:rPr>
          <w:instrText xml:space="preserve"> PAGEREF _Toc153742418 \h </w:instrText>
        </w:r>
        <w:r>
          <w:rPr>
            <w:noProof/>
            <w:webHidden/>
          </w:rPr>
        </w:r>
        <w:r>
          <w:rPr>
            <w:noProof/>
            <w:webHidden/>
          </w:rPr>
          <w:fldChar w:fldCharType="separate"/>
        </w:r>
        <w:r>
          <w:rPr>
            <w:noProof/>
            <w:webHidden/>
          </w:rPr>
          <w:t>6</w:t>
        </w:r>
        <w:r>
          <w:rPr>
            <w:noProof/>
            <w:webHidden/>
          </w:rPr>
          <w:fldChar w:fldCharType="end"/>
        </w:r>
      </w:hyperlink>
    </w:p>
    <w:p w14:paraId="1A278A29" w14:textId="1FEAF8EB"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19" w:history="1">
        <w:r w:rsidRPr="00517025">
          <w:rPr>
            <w:rStyle w:val="Siuktni"/>
            <w:noProof/>
          </w:rPr>
          <w:t>Model:</w:t>
        </w:r>
        <w:r>
          <w:rPr>
            <w:noProof/>
            <w:webHidden/>
          </w:rPr>
          <w:tab/>
        </w:r>
        <w:r>
          <w:rPr>
            <w:noProof/>
            <w:webHidden/>
          </w:rPr>
          <w:fldChar w:fldCharType="begin"/>
        </w:r>
        <w:r>
          <w:rPr>
            <w:noProof/>
            <w:webHidden/>
          </w:rPr>
          <w:instrText xml:space="preserve"> PAGEREF _Toc153742419 \h </w:instrText>
        </w:r>
        <w:r>
          <w:rPr>
            <w:noProof/>
            <w:webHidden/>
          </w:rPr>
        </w:r>
        <w:r>
          <w:rPr>
            <w:noProof/>
            <w:webHidden/>
          </w:rPr>
          <w:fldChar w:fldCharType="separate"/>
        </w:r>
        <w:r>
          <w:rPr>
            <w:noProof/>
            <w:webHidden/>
          </w:rPr>
          <w:t>6</w:t>
        </w:r>
        <w:r>
          <w:rPr>
            <w:noProof/>
            <w:webHidden/>
          </w:rPr>
          <w:fldChar w:fldCharType="end"/>
        </w:r>
      </w:hyperlink>
    </w:p>
    <w:p w14:paraId="79EC005C" w14:textId="6437F0DB"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0" w:history="1">
        <w:r w:rsidRPr="00517025">
          <w:rPr>
            <w:rStyle w:val="Siuktni"/>
            <w:noProof/>
          </w:rPr>
          <w:t>Controller:</w:t>
        </w:r>
        <w:r>
          <w:rPr>
            <w:noProof/>
            <w:webHidden/>
          </w:rPr>
          <w:tab/>
        </w:r>
        <w:r>
          <w:rPr>
            <w:noProof/>
            <w:webHidden/>
          </w:rPr>
          <w:fldChar w:fldCharType="begin"/>
        </w:r>
        <w:r>
          <w:rPr>
            <w:noProof/>
            <w:webHidden/>
          </w:rPr>
          <w:instrText xml:space="preserve"> PAGEREF _Toc153742420 \h </w:instrText>
        </w:r>
        <w:r>
          <w:rPr>
            <w:noProof/>
            <w:webHidden/>
          </w:rPr>
        </w:r>
        <w:r>
          <w:rPr>
            <w:noProof/>
            <w:webHidden/>
          </w:rPr>
          <w:fldChar w:fldCharType="separate"/>
        </w:r>
        <w:r>
          <w:rPr>
            <w:noProof/>
            <w:webHidden/>
          </w:rPr>
          <w:t>8</w:t>
        </w:r>
        <w:r>
          <w:rPr>
            <w:noProof/>
            <w:webHidden/>
          </w:rPr>
          <w:fldChar w:fldCharType="end"/>
        </w:r>
      </w:hyperlink>
    </w:p>
    <w:p w14:paraId="6DD6D5D6" w14:textId="53CF90A2"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1" w:history="1">
        <w:r w:rsidRPr="00517025">
          <w:rPr>
            <w:rStyle w:val="Siuktni"/>
            <w:noProof/>
          </w:rPr>
          <w:t>View:</w:t>
        </w:r>
        <w:r>
          <w:rPr>
            <w:noProof/>
            <w:webHidden/>
          </w:rPr>
          <w:tab/>
        </w:r>
        <w:r>
          <w:rPr>
            <w:noProof/>
            <w:webHidden/>
          </w:rPr>
          <w:fldChar w:fldCharType="begin"/>
        </w:r>
        <w:r>
          <w:rPr>
            <w:noProof/>
            <w:webHidden/>
          </w:rPr>
          <w:instrText xml:space="preserve"> PAGEREF _Toc153742421 \h </w:instrText>
        </w:r>
        <w:r>
          <w:rPr>
            <w:noProof/>
            <w:webHidden/>
          </w:rPr>
        </w:r>
        <w:r>
          <w:rPr>
            <w:noProof/>
            <w:webHidden/>
          </w:rPr>
          <w:fldChar w:fldCharType="separate"/>
        </w:r>
        <w:r>
          <w:rPr>
            <w:noProof/>
            <w:webHidden/>
          </w:rPr>
          <w:t>9</w:t>
        </w:r>
        <w:r>
          <w:rPr>
            <w:noProof/>
            <w:webHidden/>
          </w:rPr>
          <w:fldChar w:fldCharType="end"/>
        </w:r>
      </w:hyperlink>
    </w:p>
    <w:p w14:paraId="65D65BDD" w14:textId="329814D0" w:rsidR="00505AC9" w:rsidRPr="00505AC9" w:rsidRDefault="00505AC9">
      <w:pPr>
        <w:pStyle w:val="Mucluc2"/>
        <w:tabs>
          <w:tab w:val="left" w:pos="720"/>
          <w:tab w:val="right" w:leader="dot" w:pos="8778"/>
        </w:tabs>
        <w:rPr>
          <w:rFonts w:ascii="Calibri" w:eastAsia="Yu Mincho" w:hAnsi="Calibri" w:cs="Arial"/>
          <w:b w:val="0"/>
          <w:smallCaps w:val="0"/>
          <w:noProof/>
          <w:sz w:val="22"/>
          <w:szCs w:val="22"/>
        </w:rPr>
      </w:pPr>
      <w:hyperlink w:anchor="_Toc153742422" w:history="1">
        <w:r w:rsidRPr="00517025">
          <w:rPr>
            <w:rStyle w:val="Siuktni"/>
            <w:noProof/>
            <w:lang w:val="vi-VN"/>
          </w:rPr>
          <w:t>IV.</w:t>
        </w:r>
        <w:r w:rsidRPr="00505AC9">
          <w:rPr>
            <w:rFonts w:ascii="Calibri" w:eastAsia="Yu Mincho" w:hAnsi="Calibri" w:cs="Arial"/>
            <w:b w:val="0"/>
            <w:smallCaps w:val="0"/>
            <w:noProof/>
            <w:sz w:val="22"/>
            <w:szCs w:val="22"/>
          </w:rPr>
          <w:tab/>
        </w:r>
        <w:r w:rsidRPr="00517025">
          <w:rPr>
            <w:rStyle w:val="Siuktni"/>
            <w:noProof/>
          </w:rPr>
          <w:t xml:space="preserve">Demo </w:t>
        </w:r>
        <w:r w:rsidRPr="00517025">
          <w:rPr>
            <w:rStyle w:val="Siuktni"/>
            <w:noProof/>
            <w:lang w:val="vi-VN"/>
          </w:rPr>
          <w:t>chức năng</w:t>
        </w:r>
        <w:r w:rsidRPr="00517025">
          <w:rPr>
            <w:rStyle w:val="Siuktni"/>
            <w:noProof/>
          </w:rPr>
          <w:t xml:space="preserve"> của hệ thống</w:t>
        </w:r>
        <w:r w:rsidRPr="00517025">
          <w:rPr>
            <w:rStyle w:val="Siuktni"/>
            <w:noProof/>
            <w:lang w:val="vi-VN"/>
          </w:rPr>
          <w:t>:</w:t>
        </w:r>
        <w:r>
          <w:rPr>
            <w:noProof/>
            <w:webHidden/>
          </w:rPr>
          <w:tab/>
        </w:r>
        <w:r>
          <w:rPr>
            <w:noProof/>
            <w:webHidden/>
          </w:rPr>
          <w:fldChar w:fldCharType="begin"/>
        </w:r>
        <w:r>
          <w:rPr>
            <w:noProof/>
            <w:webHidden/>
          </w:rPr>
          <w:instrText xml:space="preserve"> PAGEREF _Toc153742422 \h </w:instrText>
        </w:r>
        <w:r>
          <w:rPr>
            <w:noProof/>
            <w:webHidden/>
          </w:rPr>
        </w:r>
        <w:r>
          <w:rPr>
            <w:noProof/>
            <w:webHidden/>
          </w:rPr>
          <w:fldChar w:fldCharType="separate"/>
        </w:r>
        <w:r>
          <w:rPr>
            <w:noProof/>
            <w:webHidden/>
          </w:rPr>
          <w:t>10</w:t>
        </w:r>
        <w:r>
          <w:rPr>
            <w:noProof/>
            <w:webHidden/>
          </w:rPr>
          <w:fldChar w:fldCharType="end"/>
        </w:r>
      </w:hyperlink>
    </w:p>
    <w:p w14:paraId="6B8F277E" w14:textId="78A4AC13"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3" w:history="1">
        <w:r w:rsidRPr="00517025">
          <w:rPr>
            <w:rStyle w:val="Siuktni"/>
            <w:noProof/>
          </w:rPr>
          <w:t>Đăng ký tài khoản mới:</w:t>
        </w:r>
        <w:r>
          <w:rPr>
            <w:noProof/>
            <w:webHidden/>
          </w:rPr>
          <w:tab/>
        </w:r>
        <w:r>
          <w:rPr>
            <w:noProof/>
            <w:webHidden/>
          </w:rPr>
          <w:fldChar w:fldCharType="begin"/>
        </w:r>
        <w:r>
          <w:rPr>
            <w:noProof/>
            <w:webHidden/>
          </w:rPr>
          <w:instrText xml:space="preserve"> PAGEREF _Toc153742423 \h </w:instrText>
        </w:r>
        <w:r>
          <w:rPr>
            <w:noProof/>
            <w:webHidden/>
          </w:rPr>
        </w:r>
        <w:r>
          <w:rPr>
            <w:noProof/>
            <w:webHidden/>
          </w:rPr>
          <w:fldChar w:fldCharType="separate"/>
        </w:r>
        <w:r>
          <w:rPr>
            <w:noProof/>
            <w:webHidden/>
          </w:rPr>
          <w:t>10</w:t>
        </w:r>
        <w:r>
          <w:rPr>
            <w:noProof/>
            <w:webHidden/>
          </w:rPr>
          <w:fldChar w:fldCharType="end"/>
        </w:r>
      </w:hyperlink>
    </w:p>
    <w:p w14:paraId="6DEAF06D" w14:textId="63CE06E6"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4" w:history="1">
        <w:r w:rsidRPr="00517025">
          <w:rPr>
            <w:rStyle w:val="Siuktni"/>
            <w:noProof/>
          </w:rPr>
          <w:t>Đăng nhập:</w:t>
        </w:r>
        <w:r>
          <w:rPr>
            <w:noProof/>
            <w:webHidden/>
          </w:rPr>
          <w:tab/>
        </w:r>
        <w:r>
          <w:rPr>
            <w:noProof/>
            <w:webHidden/>
          </w:rPr>
          <w:fldChar w:fldCharType="begin"/>
        </w:r>
        <w:r>
          <w:rPr>
            <w:noProof/>
            <w:webHidden/>
          </w:rPr>
          <w:instrText xml:space="preserve"> PAGEREF _Toc153742424 \h </w:instrText>
        </w:r>
        <w:r>
          <w:rPr>
            <w:noProof/>
            <w:webHidden/>
          </w:rPr>
        </w:r>
        <w:r>
          <w:rPr>
            <w:noProof/>
            <w:webHidden/>
          </w:rPr>
          <w:fldChar w:fldCharType="separate"/>
        </w:r>
        <w:r>
          <w:rPr>
            <w:noProof/>
            <w:webHidden/>
          </w:rPr>
          <w:t>13</w:t>
        </w:r>
        <w:r>
          <w:rPr>
            <w:noProof/>
            <w:webHidden/>
          </w:rPr>
          <w:fldChar w:fldCharType="end"/>
        </w:r>
      </w:hyperlink>
    </w:p>
    <w:p w14:paraId="691675EA" w14:textId="33A6D02E"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5" w:history="1">
        <w:r w:rsidRPr="00517025">
          <w:rPr>
            <w:rStyle w:val="Siuktni"/>
            <w:noProof/>
          </w:rPr>
          <w:t>Trang cá nhân người dùng:</w:t>
        </w:r>
        <w:r>
          <w:rPr>
            <w:noProof/>
            <w:webHidden/>
          </w:rPr>
          <w:tab/>
        </w:r>
        <w:r>
          <w:rPr>
            <w:noProof/>
            <w:webHidden/>
          </w:rPr>
          <w:fldChar w:fldCharType="begin"/>
        </w:r>
        <w:r>
          <w:rPr>
            <w:noProof/>
            <w:webHidden/>
          </w:rPr>
          <w:instrText xml:space="preserve"> PAGEREF _Toc153742425 \h </w:instrText>
        </w:r>
        <w:r>
          <w:rPr>
            <w:noProof/>
            <w:webHidden/>
          </w:rPr>
        </w:r>
        <w:r>
          <w:rPr>
            <w:noProof/>
            <w:webHidden/>
          </w:rPr>
          <w:fldChar w:fldCharType="separate"/>
        </w:r>
        <w:r>
          <w:rPr>
            <w:noProof/>
            <w:webHidden/>
          </w:rPr>
          <w:t>15</w:t>
        </w:r>
        <w:r>
          <w:rPr>
            <w:noProof/>
            <w:webHidden/>
          </w:rPr>
          <w:fldChar w:fldCharType="end"/>
        </w:r>
      </w:hyperlink>
    </w:p>
    <w:p w14:paraId="1DB676A4" w14:textId="0A74C486"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6" w:history="1">
        <w:r w:rsidRPr="00517025">
          <w:rPr>
            <w:rStyle w:val="Siuktni"/>
            <w:noProof/>
          </w:rPr>
          <w:t>Cập nhật thông tin người dùng:</w:t>
        </w:r>
        <w:r>
          <w:rPr>
            <w:noProof/>
            <w:webHidden/>
          </w:rPr>
          <w:tab/>
        </w:r>
        <w:r>
          <w:rPr>
            <w:noProof/>
            <w:webHidden/>
          </w:rPr>
          <w:fldChar w:fldCharType="begin"/>
        </w:r>
        <w:r>
          <w:rPr>
            <w:noProof/>
            <w:webHidden/>
          </w:rPr>
          <w:instrText xml:space="preserve"> PAGEREF _Toc153742426 \h </w:instrText>
        </w:r>
        <w:r>
          <w:rPr>
            <w:noProof/>
            <w:webHidden/>
          </w:rPr>
        </w:r>
        <w:r>
          <w:rPr>
            <w:noProof/>
            <w:webHidden/>
          </w:rPr>
          <w:fldChar w:fldCharType="separate"/>
        </w:r>
        <w:r>
          <w:rPr>
            <w:noProof/>
            <w:webHidden/>
          </w:rPr>
          <w:t>18</w:t>
        </w:r>
        <w:r>
          <w:rPr>
            <w:noProof/>
            <w:webHidden/>
          </w:rPr>
          <w:fldChar w:fldCharType="end"/>
        </w:r>
      </w:hyperlink>
    </w:p>
    <w:p w14:paraId="7BF222E1" w14:textId="33D484F0"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7" w:history="1">
        <w:r w:rsidRPr="00517025">
          <w:rPr>
            <w:rStyle w:val="Siuktni"/>
            <w:noProof/>
          </w:rPr>
          <w:t>Tạo bài đăng mới:</w:t>
        </w:r>
        <w:r>
          <w:rPr>
            <w:noProof/>
            <w:webHidden/>
          </w:rPr>
          <w:tab/>
        </w:r>
        <w:r>
          <w:rPr>
            <w:noProof/>
            <w:webHidden/>
          </w:rPr>
          <w:fldChar w:fldCharType="begin"/>
        </w:r>
        <w:r>
          <w:rPr>
            <w:noProof/>
            <w:webHidden/>
          </w:rPr>
          <w:instrText xml:space="preserve"> PAGEREF _Toc153742427 \h </w:instrText>
        </w:r>
        <w:r>
          <w:rPr>
            <w:noProof/>
            <w:webHidden/>
          </w:rPr>
        </w:r>
        <w:r>
          <w:rPr>
            <w:noProof/>
            <w:webHidden/>
          </w:rPr>
          <w:fldChar w:fldCharType="separate"/>
        </w:r>
        <w:r>
          <w:rPr>
            <w:noProof/>
            <w:webHidden/>
          </w:rPr>
          <w:t>19</w:t>
        </w:r>
        <w:r>
          <w:rPr>
            <w:noProof/>
            <w:webHidden/>
          </w:rPr>
          <w:fldChar w:fldCharType="end"/>
        </w:r>
      </w:hyperlink>
    </w:p>
    <w:p w14:paraId="1330FF83" w14:textId="14781EF7"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8" w:history="1">
        <w:r w:rsidRPr="00517025">
          <w:rPr>
            <w:rStyle w:val="Siuktni"/>
            <w:noProof/>
          </w:rPr>
          <w:t>Cập nhật bài đăng:</w:t>
        </w:r>
        <w:r>
          <w:rPr>
            <w:noProof/>
            <w:webHidden/>
          </w:rPr>
          <w:tab/>
        </w:r>
        <w:r>
          <w:rPr>
            <w:noProof/>
            <w:webHidden/>
          </w:rPr>
          <w:fldChar w:fldCharType="begin"/>
        </w:r>
        <w:r>
          <w:rPr>
            <w:noProof/>
            <w:webHidden/>
          </w:rPr>
          <w:instrText xml:space="preserve"> PAGEREF _Toc153742428 \h </w:instrText>
        </w:r>
        <w:r>
          <w:rPr>
            <w:noProof/>
            <w:webHidden/>
          </w:rPr>
        </w:r>
        <w:r>
          <w:rPr>
            <w:noProof/>
            <w:webHidden/>
          </w:rPr>
          <w:fldChar w:fldCharType="separate"/>
        </w:r>
        <w:r>
          <w:rPr>
            <w:noProof/>
            <w:webHidden/>
          </w:rPr>
          <w:t>21</w:t>
        </w:r>
        <w:r>
          <w:rPr>
            <w:noProof/>
            <w:webHidden/>
          </w:rPr>
          <w:fldChar w:fldCharType="end"/>
        </w:r>
      </w:hyperlink>
    </w:p>
    <w:p w14:paraId="59C6FC1C" w14:textId="444CE517"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29" w:history="1">
        <w:r w:rsidRPr="00517025">
          <w:rPr>
            <w:rStyle w:val="Siuktni"/>
            <w:noProof/>
          </w:rPr>
          <w:t>Xóa bài đăng:</w:t>
        </w:r>
        <w:r>
          <w:rPr>
            <w:noProof/>
            <w:webHidden/>
          </w:rPr>
          <w:tab/>
        </w:r>
        <w:r>
          <w:rPr>
            <w:noProof/>
            <w:webHidden/>
          </w:rPr>
          <w:fldChar w:fldCharType="begin"/>
        </w:r>
        <w:r>
          <w:rPr>
            <w:noProof/>
            <w:webHidden/>
          </w:rPr>
          <w:instrText xml:space="preserve"> PAGEREF _Toc153742429 \h </w:instrText>
        </w:r>
        <w:r>
          <w:rPr>
            <w:noProof/>
            <w:webHidden/>
          </w:rPr>
        </w:r>
        <w:r>
          <w:rPr>
            <w:noProof/>
            <w:webHidden/>
          </w:rPr>
          <w:fldChar w:fldCharType="separate"/>
        </w:r>
        <w:r>
          <w:rPr>
            <w:noProof/>
            <w:webHidden/>
          </w:rPr>
          <w:t>23</w:t>
        </w:r>
        <w:r>
          <w:rPr>
            <w:noProof/>
            <w:webHidden/>
          </w:rPr>
          <w:fldChar w:fldCharType="end"/>
        </w:r>
      </w:hyperlink>
    </w:p>
    <w:p w14:paraId="41C2AEDD" w14:textId="6105BB31"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30" w:history="1">
        <w:r w:rsidRPr="00517025">
          <w:rPr>
            <w:rStyle w:val="Siuktni"/>
            <w:noProof/>
          </w:rPr>
          <w:t>Xem tất cả bài đăng:</w:t>
        </w:r>
        <w:r>
          <w:rPr>
            <w:noProof/>
            <w:webHidden/>
          </w:rPr>
          <w:tab/>
        </w:r>
        <w:r>
          <w:rPr>
            <w:noProof/>
            <w:webHidden/>
          </w:rPr>
          <w:fldChar w:fldCharType="begin"/>
        </w:r>
        <w:r>
          <w:rPr>
            <w:noProof/>
            <w:webHidden/>
          </w:rPr>
          <w:instrText xml:space="preserve"> PAGEREF _Toc153742430 \h </w:instrText>
        </w:r>
        <w:r>
          <w:rPr>
            <w:noProof/>
            <w:webHidden/>
          </w:rPr>
        </w:r>
        <w:r>
          <w:rPr>
            <w:noProof/>
            <w:webHidden/>
          </w:rPr>
          <w:fldChar w:fldCharType="separate"/>
        </w:r>
        <w:r>
          <w:rPr>
            <w:noProof/>
            <w:webHidden/>
          </w:rPr>
          <w:t>25</w:t>
        </w:r>
        <w:r>
          <w:rPr>
            <w:noProof/>
            <w:webHidden/>
          </w:rPr>
          <w:fldChar w:fldCharType="end"/>
        </w:r>
      </w:hyperlink>
    </w:p>
    <w:p w14:paraId="64BB3551" w14:textId="1A450DC0"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31" w:history="1">
        <w:r w:rsidRPr="00517025">
          <w:rPr>
            <w:rStyle w:val="Siuktni"/>
            <w:noProof/>
          </w:rPr>
          <w:t>Xem chi tiết một bài đăng:</w:t>
        </w:r>
        <w:r>
          <w:rPr>
            <w:noProof/>
            <w:webHidden/>
          </w:rPr>
          <w:tab/>
        </w:r>
        <w:r>
          <w:rPr>
            <w:noProof/>
            <w:webHidden/>
          </w:rPr>
          <w:fldChar w:fldCharType="begin"/>
        </w:r>
        <w:r>
          <w:rPr>
            <w:noProof/>
            <w:webHidden/>
          </w:rPr>
          <w:instrText xml:space="preserve"> PAGEREF _Toc153742431 \h </w:instrText>
        </w:r>
        <w:r>
          <w:rPr>
            <w:noProof/>
            <w:webHidden/>
          </w:rPr>
        </w:r>
        <w:r>
          <w:rPr>
            <w:noProof/>
            <w:webHidden/>
          </w:rPr>
          <w:fldChar w:fldCharType="separate"/>
        </w:r>
        <w:r>
          <w:rPr>
            <w:noProof/>
            <w:webHidden/>
          </w:rPr>
          <w:t>25</w:t>
        </w:r>
        <w:r>
          <w:rPr>
            <w:noProof/>
            <w:webHidden/>
          </w:rPr>
          <w:fldChar w:fldCharType="end"/>
        </w:r>
      </w:hyperlink>
    </w:p>
    <w:p w14:paraId="7CF946E1" w14:textId="0E41BA86"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32" w:history="1">
        <w:r w:rsidRPr="00517025">
          <w:rPr>
            <w:rStyle w:val="Siuktni"/>
            <w:noProof/>
          </w:rPr>
          <w:t>Tìm kiếm bài đăng:</w:t>
        </w:r>
        <w:r>
          <w:rPr>
            <w:noProof/>
            <w:webHidden/>
          </w:rPr>
          <w:tab/>
        </w:r>
        <w:r>
          <w:rPr>
            <w:noProof/>
            <w:webHidden/>
          </w:rPr>
          <w:fldChar w:fldCharType="begin"/>
        </w:r>
        <w:r>
          <w:rPr>
            <w:noProof/>
            <w:webHidden/>
          </w:rPr>
          <w:instrText xml:space="preserve"> PAGEREF _Toc153742432 \h </w:instrText>
        </w:r>
        <w:r>
          <w:rPr>
            <w:noProof/>
            <w:webHidden/>
          </w:rPr>
        </w:r>
        <w:r>
          <w:rPr>
            <w:noProof/>
            <w:webHidden/>
          </w:rPr>
          <w:fldChar w:fldCharType="separate"/>
        </w:r>
        <w:r>
          <w:rPr>
            <w:noProof/>
            <w:webHidden/>
          </w:rPr>
          <w:t>28</w:t>
        </w:r>
        <w:r>
          <w:rPr>
            <w:noProof/>
            <w:webHidden/>
          </w:rPr>
          <w:fldChar w:fldCharType="end"/>
        </w:r>
      </w:hyperlink>
    </w:p>
    <w:p w14:paraId="02211982" w14:textId="75CCE5D3" w:rsidR="00505AC9" w:rsidRPr="00505AC9" w:rsidRDefault="00505AC9">
      <w:pPr>
        <w:pStyle w:val="Mucluc3"/>
        <w:tabs>
          <w:tab w:val="right" w:leader="dot" w:pos="8778"/>
        </w:tabs>
        <w:rPr>
          <w:rFonts w:ascii="Calibri" w:eastAsia="Yu Mincho" w:hAnsi="Calibri" w:cs="Arial"/>
          <w:i w:val="0"/>
          <w:iCs w:val="0"/>
          <w:noProof/>
          <w:sz w:val="22"/>
          <w:szCs w:val="22"/>
        </w:rPr>
      </w:pPr>
      <w:hyperlink w:anchor="_Toc153742433" w:history="1">
        <w:r w:rsidRPr="00517025">
          <w:rPr>
            <w:rStyle w:val="Siuktni"/>
            <w:noProof/>
          </w:rPr>
          <w:t>Gợi ý bài đăng:</w:t>
        </w:r>
        <w:r>
          <w:rPr>
            <w:noProof/>
            <w:webHidden/>
          </w:rPr>
          <w:tab/>
        </w:r>
        <w:r>
          <w:rPr>
            <w:noProof/>
            <w:webHidden/>
          </w:rPr>
          <w:fldChar w:fldCharType="begin"/>
        </w:r>
        <w:r>
          <w:rPr>
            <w:noProof/>
            <w:webHidden/>
          </w:rPr>
          <w:instrText xml:space="preserve"> PAGEREF _Toc153742433 \h </w:instrText>
        </w:r>
        <w:r>
          <w:rPr>
            <w:noProof/>
            <w:webHidden/>
          </w:rPr>
        </w:r>
        <w:r>
          <w:rPr>
            <w:noProof/>
            <w:webHidden/>
          </w:rPr>
          <w:fldChar w:fldCharType="separate"/>
        </w:r>
        <w:r>
          <w:rPr>
            <w:noProof/>
            <w:webHidden/>
          </w:rPr>
          <w:t>32</w:t>
        </w:r>
        <w:r>
          <w:rPr>
            <w:noProof/>
            <w:webHidden/>
          </w:rPr>
          <w:fldChar w:fldCharType="end"/>
        </w:r>
      </w:hyperlink>
    </w:p>
    <w:p w14:paraId="62B21996" w14:textId="43246A5F" w:rsidR="008449A9" w:rsidRDefault="00877EDC" w:rsidP="00877EDC">
      <w:pPr>
        <w:pStyle w:val="uMucluc"/>
        <w:jc w:val="center"/>
      </w:pPr>
      <w:r>
        <w:rPr>
          <w:rFonts w:cs="Calibri"/>
          <w:b/>
          <w:i/>
          <w:iCs/>
          <w:sz w:val="28"/>
        </w:rPr>
        <w:fldChar w:fldCharType="end"/>
      </w:r>
    </w:p>
    <w:p w14:paraId="68958D93" w14:textId="31158E0E" w:rsidR="00521F4A" w:rsidRDefault="00521F4A" w:rsidP="00C6304A">
      <w:pPr>
        <w:pStyle w:val="uMucluc"/>
      </w:pPr>
    </w:p>
    <w:p w14:paraId="19B23562" w14:textId="4C652F39" w:rsidR="0051470E" w:rsidRDefault="00521F4A" w:rsidP="005C15AD">
      <w:pPr>
        <w:pStyle w:val="u2"/>
        <w:rPr>
          <w:lang w:val="vi-VN"/>
        </w:rPr>
      </w:pPr>
      <w:r>
        <w:br w:type="page"/>
      </w:r>
      <w:bookmarkStart w:id="2" w:name="_Toc153561589"/>
      <w:bookmarkStart w:id="3" w:name="_Toc153741611"/>
      <w:bookmarkStart w:id="4" w:name="_Toc153741889"/>
      <w:bookmarkStart w:id="5" w:name="_Toc153742416"/>
      <w:bookmarkEnd w:id="0"/>
      <w:bookmarkEnd w:id="1"/>
      <w:r>
        <w:rPr>
          <w:lang w:val="vi-VN"/>
        </w:rPr>
        <w:lastRenderedPageBreak/>
        <w:t>Bảng phân công nhiệm vụ:</w:t>
      </w:r>
      <w:bookmarkEnd w:id="2"/>
      <w:bookmarkEnd w:id="3"/>
      <w:bookmarkEnd w:id="4"/>
      <w:bookmarkEnd w:id="5"/>
    </w:p>
    <w:tbl>
      <w:tblPr>
        <w:tblpPr w:leftFromText="180" w:rightFromText="180" w:vertAnchor="text" w:horzAnchor="margin"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693"/>
        <w:gridCol w:w="5476"/>
      </w:tblGrid>
      <w:tr w:rsidR="00712CA3" w14:paraId="6B174980" w14:textId="77777777" w:rsidTr="00FE6BF6">
        <w:trPr>
          <w:trHeight w:val="678"/>
        </w:trPr>
        <w:tc>
          <w:tcPr>
            <w:tcW w:w="817" w:type="dxa"/>
            <w:shd w:val="clear" w:color="auto" w:fill="auto"/>
            <w:vAlign w:val="center"/>
          </w:tcPr>
          <w:p w14:paraId="70C96711" w14:textId="77777777" w:rsidR="00712CA3" w:rsidRDefault="00712CA3" w:rsidP="00712CA3">
            <w:pPr>
              <w:pStyle w:val="txtTieuDe"/>
              <w:spacing w:before="0" w:beforeAutospacing="0" w:after="0" w:afterAutospacing="0" w:line="240" w:lineRule="auto"/>
              <w:rPr>
                <w:sz w:val="28"/>
                <w:szCs w:val="28"/>
              </w:rPr>
            </w:pPr>
            <w:r>
              <w:rPr>
                <w:sz w:val="28"/>
                <w:szCs w:val="28"/>
              </w:rPr>
              <w:t>STT</w:t>
            </w:r>
          </w:p>
        </w:tc>
        <w:tc>
          <w:tcPr>
            <w:tcW w:w="2693" w:type="dxa"/>
            <w:shd w:val="clear" w:color="auto" w:fill="auto"/>
            <w:vAlign w:val="center"/>
          </w:tcPr>
          <w:p w14:paraId="7983F714" w14:textId="77777777" w:rsidR="00712CA3" w:rsidRDefault="00712CA3" w:rsidP="00712CA3">
            <w:pPr>
              <w:pStyle w:val="txtTieuDe"/>
              <w:spacing w:before="0" w:beforeAutospacing="0" w:after="0" w:afterAutospacing="0" w:line="240" w:lineRule="auto"/>
              <w:rPr>
                <w:sz w:val="28"/>
                <w:szCs w:val="28"/>
                <w:lang w:val="vi-VN"/>
              </w:rPr>
            </w:pPr>
            <w:r>
              <w:rPr>
                <w:sz w:val="28"/>
                <w:szCs w:val="28"/>
              </w:rPr>
              <w:t>Người</w:t>
            </w:r>
            <w:r>
              <w:rPr>
                <w:sz w:val="28"/>
                <w:szCs w:val="28"/>
                <w:lang w:val="vi-VN"/>
              </w:rPr>
              <w:t xml:space="preserve"> thực hiện</w:t>
            </w:r>
          </w:p>
        </w:tc>
        <w:tc>
          <w:tcPr>
            <w:tcW w:w="5476" w:type="dxa"/>
            <w:shd w:val="clear" w:color="auto" w:fill="auto"/>
            <w:vAlign w:val="center"/>
          </w:tcPr>
          <w:p w14:paraId="56AAA20A" w14:textId="77777777" w:rsidR="00712CA3" w:rsidRDefault="00712CA3" w:rsidP="00712CA3">
            <w:pPr>
              <w:pStyle w:val="txtTieuDe"/>
              <w:spacing w:before="0" w:beforeAutospacing="0" w:after="0" w:afterAutospacing="0" w:line="240" w:lineRule="auto"/>
              <w:rPr>
                <w:sz w:val="28"/>
                <w:szCs w:val="28"/>
                <w:lang w:val="vi-VN"/>
              </w:rPr>
            </w:pPr>
            <w:r>
              <w:rPr>
                <w:sz w:val="28"/>
                <w:szCs w:val="28"/>
              </w:rPr>
              <w:t>Nhiệm</w:t>
            </w:r>
            <w:r>
              <w:rPr>
                <w:sz w:val="28"/>
                <w:szCs w:val="28"/>
                <w:lang w:val="vi-VN"/>
              </w:rPr>
              <w:t xml:space="preserve"> vụ</w:t>
            </w:r>
          </w:p>
        </w:tc>
      </w:tr>
      <w:tr w:rsidR="00712CA3" w14:paraId="156DE630" w14:textId="77777777" w:rsidTr="00FE6BF6">
        <w:trPr>
          <w:trHeight w:val="936"/>
        </w:trPr>
        <w:tc>
          <w:tcPr>
            <w:tcW w:w="817" w:type="dxa"/>
            <w:shd w:val="clear" w:color="auto" w:fill="auto"/>
            <w:vAlign w:val="center"/>
          </w:tcPr>
          <w:p w14:paraId="776B949B" w14:textId="77777777" w:rsidR="00712CA3" w:rsidRDefault="00712CA3" w:rsidP="00712CA3">
            <w:pPr>
              <w:pStyle w:val="txtTieuDe"/>
              <w:spacing w:after="0" w:afterAutospacing="0" w:line="240" w:lineRule="auto"/>
              <w:rPr>
                <w:b w:val="0"/>
                <w:bCs w:val="0"/>
                <w:sz w:val="24"/>
                <w:szCs w:val="24"/>
                <w:lang w:val="vi-VN"/>
              </w:rPr>
            </w:pPr>
            <w:r>
              <w:rPr>
                <w:b w:val="0"/>
                <w:bCs w:val="0"/>
                <w:sz w:val="24"/>
                <w:szCs w:val="24"/>
                <w:lang w:val="vi-VN"/>
              </w:rPr>
              <w:t>1</w:t>
            </w:r>
          </w:p>
        </w:tc>
        <w:tc>
          <w:tcPr>
            <w:tcW w:w="2693" w:type="dxa"/>
            <w:shd w:val="clear" w:color="auto" w:fill="auto"/>
            <w:vAlign w:val="center"/>
          </w:tcPr>
          <w:p w14:paraId="7530E7BB" w14:textId="77777777" w:rsidR="00712CA3" w:rsidRDefault="00712CA3" w:rsidP="00712CA3">
            <w:pPr>
              <w:pStyle w:val="txtTieuDe"/>
              <w:spacing w:after="0" w:afterAutospacing="0" w:line="240" w:lineRule="auto"/>
              <w:jc w:val="left"/>
              <w:rPr>
                <w:b w:val="0"/>
                <w:bCs w:val="0"/>
                <w:sz w:val="24"/>
                <w:szCs w:val="24"/>
                <w:lang w:val="vi-VN"/>
              </w:rPr>
            </w:pPr>
            <w:r>
              <w:rPr>
                <w:b w:val="0"/>
                <w:bCs w:val="0"/>
                <w:sz w:val="24"/>
                <w:szCs w:val="24"/>
              </w:rPr>
              <w:t>Trần</w:t>
            </w:r>
            <w:r>
              <w:rPr>
                <w:b w:val="0"/>
                <w:bCs w:val="0"/>
                <w:sz w:val="24"/>
                <w:szCs w:val="24"/>
                <w:lang w:val="vi-VN"/>
              </w:rPr>
              <w:t xml:space="preserve"> Đức Trí</w:t>
            </w:r>
          </w:p>
        </w:tc>
        <w:tc>
          <w:tcPr>
            <w:tcW w:w="5476" w:type="dxa"/>
            <w:shd w:val="clear" w:color="auto" w:fill="auto"/>
            <w:vAlign w:val="center"/>
          </w:tcPr>
          <w:p w14:paraId="7036E0A6"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rPr>
              <w:t>Thiết</w:t>
            </w:r>
            <w:r>
              <w:rPr>
                <w:b w:val="0"/>
                <w:bCs w:val="0"/>
                <w:sz w:val="24"/>
                <w:szCs w:val="24"/>
                <w:lang w:val="vi-VN"/>
              </w:rPr>
              <w:t xml:space="preserve"> kế database.</w:t>
            </w:r>
          </w:p>
          <w:p w14:paraId="045539EB"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hệ thống gợi ý.</w:t>
            </w:r>
          </w:p>
          <w:p w14:paraId="549B985A"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trang hiển thị bài đăng.</w:t>
            </w:r>
          </w:p>
          <w:p w14:paraId="1AB24B43"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Kiểm tra tổng thể các chức năng.</w:t>
            </w:r>
          </w:p>
          <w:p w14:paraId="7030A66F" w14:textId="51AD78D0" w:rsidR="00D163E6" w:rsidRPr="00D163E6" w:rsidRDefault="00D163E6" w:rsidP="00D163E6">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Model, View, Controller ban đầu.</w:t>
            </w:r>
          </w:p>
        </w:tc>
      </w:tr>
      <w:tr w:rsidR="00712CA3" w14:paraId="7E9D4CE8" w14:textId="77777777" w:rsidTr="00FE6BF6">
        <w:trPr>
          <w:trHeight w:val="936"/>
        </w:trPr>
        <w:tc>
          <w:tcPr>
            <w:tcW w:w="817" w:type="dxa"/>
            <w:shd w:val="clear" w:color="auto" w:fill="auto"/>
            <w:vAlign w:val="center"/>
          </w:tcPr>
          <w:p w14:paraId="34248EA3" w14:textId="77777777" w:rsidR="00712CA3" w:rsidRDefault="00712CA3" w:rsidP="00712CA3">
            <w:pPr>
              <w:pStyle w:val="txtTieuDe"/>
              <w:spacing w:after="0" w:afterAutospacing="0" w:line="240" w:lineRule="auto"/>
              <w:rPr>
                <w:b w:val="0"/>
                <w:bCs w:val="0"/>
                <w:sz w:val="24"/>
                <w:szCs w:val="24"/>
              </w:rPr>
            </w:pPr>
            <w:r>
              <w:rPr>
                <w:b w:val="0"/>
                <w:bCs w:val="0"/>
                <w:sz w:val="24"/>
                <w:szCs w:val="24"/>
              </w:rPr>
              <w:t>2</w:t>
            </w:r>
          </w:p>
        </w:tc>
        <w:tc>
          <w:tcPr>
            <w:tcW w:w="2693" w:type="dxa"/>
            <w:shd w:val="clear" w:color="auto" w:fill="auto"/>
            <w:vAlign w:val="center"/>
          </w:tcPr>
          <w:p w14:paraId="7980DCD3" w14:textId="77777777" w:rsidR="00712CA3" w:rsidRDefault="00712CA3" w:rsidP="00712CA3">
            <w:pPr>
              <w:pStyle w:val="txtTieuDe"/>
              <w:spacing w:after="0" w:afterAutospacing="0" w:line="240" w:lineRule="auto"/>
              <w:jc w:val="left"/>
              <w:rPr>
                <w:b w:val="0"/>
                <w:bCs w:val="0"/>
                <w:sz w:val="24"/>
                <w:szCs w:val="24"/>
                <w:lang w:val="vi-VN"/>
              </w:rPr>
            </w:pPr>
            <w:r>
              <w:rPr>
                <w:b w:val="0"/>
                <w:bCs w:val="0"/>
                <w:sz w:val="24"/>
                <w:szCs w:val="24"/>
              </w:rPr>
              <w:t>Lê</w:t>
            </w:r>
            <w:r>
              <w:rPr>
                <w:b w:val="0"/>
                <w:bCs w:val="0"/>
                <w:sz w:val="24"/>
                <w:szCs w:val="24"/>
                <w:lang w:val="vi-VN"/>
              </w:rPr>
              <w:t xml:space="preserve"> Anh Tuấn</w:t>
            </w:r>
          </w:p>
        </w:tc>
        <w:tc>
          <w:tcPr>
            <w:tcW w:w="5476" w:type="dxa"/>
            <w:shd w:val="clear" w:color="auto" w:fill="auto"/>
            <w:vAlign w:val="center"/>
          </w:tcPr>
          <w:p w14:paraId="5FA49425"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Model, View, Controller ban đầu.</w:t>
            </w:r>
          </w:p>
          <w:p w14:paraId="47D43545"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kết trang cập nhật, tạo mới bài đăng.</w:t>
            </w:r>
          </w:p>
          <w:p w14:paraId="6A1DFF9D"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 xml:space="preserve">Thêm chức năng tải ảnh lên. </w:t>
            </w:r>
          </w:p>
          <w:p w14:paraId="330C6C23" w14:textId="70C8B23C" w:rsidR="00D163E6" w:rsidRDefault="00D163E6"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rPr>
              <w:t>Làm báo cáo</w:t>
            </w:r>
          </w:p>
        </w:tc>
      </w:tr>
      <w:tr w:rsidR="00712CA3" w14:paraId="6D51E044" w14:textId="77777777" w:rsidTr="00FE6BF6">
        <w:trPr>
          <w:trHeight w:val="936"/>
        </w:trPr>
        <w:tc>
          <w:tcPr>
            <w:tcW w:w="817" w:type="dxa"/>
            <w:shd w:val="clear" w:color="auto" w:fill="auto"/>
            <w:vAlign w:val="center"/>
          </w:tcPr>
          <w:p w14:paraId="739C6A72" w14:textId="77777777" w:rsidR="00712CA3" w:rsidRDefault="00712CA3" w:rsidP="00712CA3">
            <w:pPr>
              <w:pStyle w:val="txtTieuDe"/>
              <w:spacing w:after="0" w:afterAutospacing="0" w:line="240" w:lineRule="auto"/>
              <w:rPr>
                <w:b w:val="0"/>
                <w:bCs w:val="0"/>
                <w:sz w:val="24"/>
                <w:szCs w:val="24"/>
              </w:rPr>
            </w:pPr>
            <w:r>
              <w:rPr>
                <w:b w:val="0"/>
                <w:bCs w:val="0"/>
                <w:sz w:val="24"/>
                <w:szCs w:val="24"/>
              </w:rPr>
              <w:t>3</w:t>
            </w:r>
          </w:p>
        </w:tc>
        <w:tc>
          <w:tcPr>
            <w:tcW w:w="2693" w:type="dxa"/>
            <w:shd w:val="clear" w:color="auto" w:fill="auto"/>
            <w:vAlign w:val="center"/>
          </w:tcPr>
          <w:p w14:paraId="52AC9584" w14:textId="77777777" w:rsidR="00712CA3" w:rsidRDefault="00712CA3" w:rsidP="00712CA3">
            <w:pPr>
              <w:pStyle w:val="txtTieuDe"/>
              <w:spacing w:after="0" w:afterAutospacing="0" w:line="240" w:lineRule="auto"/>
              <w:jc w:val="left"/>
              <w:rPr>
                <w:b w:val="0"/>
                <w:bCs w:val="0"/>
                <w:sz w:val="24"/>
                <w:szCs w:val="24"/>
                <w:lang w:val="vi-VN"/>
              </w:rPr>
            </w:pPr>
            <w:r>
              <w:rPr>
                <w:b w:val="0"/>
                <w:bCs w:val="0"/>
                <w:sz w:val="24"/>
                <w:szCs w:val="24"/>
              </w:rPr>
              <w:t>Phạm</w:t>
            </w:r>
            <w:r>
              <w:rPr>
                <w:b w:val="0"/>
                <w:bCs w:val="0"/>
                <w:sz w:val="24"/>
                <w:szCs w:val="24"/>
                <w:lang w:val="vi-VN"/>
              </w:rPr>
              <w:t xml:space="preserve"> Nguyễn Anh Phát</w:t>
            </w:r>
          </w:p>
        </w:tc>
        <w:tc>
          <w:tcPr>
            <w:tcW w:w="5476" w:type="dxa"/>
            <w:shd w:val="clear" w:color="auto" w:fill="auto"/>
            <w:vAlign w:val="center"/>
          </w:tcPr>
          <w:p w14:paraId="41F0DDC4"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Tạo database</w:t>
            </w:r>
          </w:p>
          <w:p w14:paraId="507888DC"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trang đăng ký, đăng nhập</w:t>
            </w:r>
          </w:p>
          <w:p w14:paraId="3B2745E6"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Thiết kế trang thông tin cá nhân</w:t>
            </w:r>
          </w:p>
          <w:p w14:paraId="397D1F33" w14:textId="77777777" w:rsidR="00712CA3" w:rsidRDefault="00712CA3"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lang w:val="vi-VN"/>
              </w:rPr>
              <w:t>Kiểm tra và sửa lỗi Model, View, Controller cho chức năng đăng ký, đăng nhập.</w:t>
            </w:r>
          </w:p>
          <w:p w14:paraId="6CB16A8F" w14:textId="5BF1821C" w:rsidR="00D163E6" w:rsidRDefault="00D163E6" w:rsidP="00712CA3">
            <w:pPr>
              <w:pStyle w:val="txtTieuDe"/>
              <w:numPr>
                <w:ilvl w:val="0"/>
                <w:numId w:val="26"/>
              </w:numPr>
              <w:spacing w:after="0" w:afterAutospacing="0" w:line="240" w:lineRule="auto"/>
              <w:jc w:val="left"/>
              <w:rPr>
                <w:b w:val="0"/>
                <w:bCs w:val="0"/>
                <w:sz w:val="24"/>
                <w:szCs w:val="24"/>
                <w:lang w:val="vi-VN"/>
              </w:rPr>
            </w:pPr>
            <w:r>
              <w:rPr>
                <w:b w:val="0"/>
                <w:bCs w:val="0"/>
                <w:sz w:val="24"/>
                <w:szCs w:val="24"/>
              </w:rPr>
              <w:t>Làm báo cáo</w:t>
            </w:r>
          </w:p>
        </w:tc>
      </w:tr>
    </w:tbl>
    <w:p w14:paraId="1B218524" w14:textId="77777777" w:rsidR="00712CA3" w:rsidRDefault="00712CA3" w:rsidP="00712CA3">
      <w:pPr>
        <w:pStyle w:val="txtTieuDe"/>
        <w:jc w:val="left"/>
      </w:pPr>
    </w:p>
    <w:p w14:paraId="397F5660" w14:textId="45C2B974" w:rsidR="007C529F" w:rsidRDefault="00712CA3" w:rsidP="0008288F">
      <w:pPr>
        <w:pStyle w:val="u2"/>
      </w:pPr>
      <w:r>
        <w:br w:type="page"/>
      </w:r>
      <w:bookmarkStart w:id="6" w:name="_Toc153561590"/>
      <w:bookmarkStart w:id="7" w:name="_Toc153741612"/>
      <w:bookmarkStart w:id="8" w:name="_Toc153742417"/>
      <w:r w:rsidR="00281CB3">
        <w:lastRenderedPageBreak/>
        <w:t>Phát thảo yêu cầu đề tài</w:t>
      </w:r>
      <w:bookmarkEnd w:id="7"/>
      <w:bookmarkEnd w:id="8"/>
    </w:p>
    <w:p w14:paraId="38B64216" w14:textId="02FCDD6A" w:rsidR="00AA3604" w:rsidRDefault="00A36A76" w:rsidP="00AE076F">
      <w:pPr>
        <w:pStyle w:val="u4"/>
      </w:pPr>
      <w:r w:rsidRPr="00520C76">
        <w:t>Mục đích</w:t>
      </w:r>
      <w:r>
        <w:t xml:space="preserve">: </w:t>
      </w:r>
      <w:r w:rsidR="009D39DA" w:rsidRPr="00877EDC">
        <w:rPr>
          <w:b w:val="0"/>
        </w:rPr>
        <w:t>Nhận</w:t>
      </w:r>
      <w:r w:rsidR="009D39DA" w:rsidRPr="00877EDC">
        <w:rPr>
          <w:b w:val="0"/>
          <w:lang w:val="vi-VN"/>
        </w:rPr>
        <w:t xml:space="preserve"> thấy trang web chính thức của khoa công nghệ thông tin, trường đại học Bách khoa Đà Nẵng chúng ta dù đã đảm bảo đến người dùng những chức năng cơ bản để cập nhật tin tức, </w:t>
      </w:r>
      <w:r w:rsidR="00FD36EA" w:rsidRPr="00877EDC">
        <w:rPr>
          <w:b w:val="0"/>
          <w:lang w:val="vi-VN"/>
        </w:rPr>
        <w:t xml:space="preserve">vẫn còn nhiều bất cập khi các giáo viên vẫn chưa có một không gian riêng để cập nhật những bài đăng của chính họ. </w:t>
      </w:r>
      <w:r w:rsidR="00B147F7" w:rsidRPr="00877EDC">
        <w:rPr>
          <w:b w:val="0"/>
          <w:lang w:val="vi-VN"/>
        </w:rPr>
        <w:t>Nhóm chúng em đã thiết kế một trang web dành riêng cho khoa IT với giao diện gần gũi với người dùng hơn, đảm bảo các chức năng CRUD cơ bản, không gian để người dùng đăng bài và đặc biệt là tính năng đề xuất bài viết có liên quan bằng trí tuệ nhân tạo (ở mức cơ bản) mà thầy Hà đã gợi ý với nhóm</w:t>
      </w:r>
    </w:p>
    <w:p w14:paraId="7576B793" w14:textId="4842CB85" w:rsidR="00A36A76" w:rsidRPr="00877EDC" w:rsidRDefault="00A36A76" w:rsidP="003E3A6A">
      <w:pPr>
        <w:pStyle w:val="u4"/>
        <w:rPr>
          <w:b w:val="0"/>
        </w:rPr>
      </w:pPr>
      <w:r w:rsidRPr="00877EDC">
        <w:t xml:space="preserve">Đối tượng </w:t>
      </w:r>
      <w:r w:rsidR="00520C76" w:rsidRPr="00877EDC">
        <w:t>sử</w:t>
      </w:r>
      <w:r w:rsidRPr="00877EDC">
        <w:t xml:space="preserve"> d</w:t>
      </w:r>
      <w:r w:rsidR="00520C76" w:rsidRPr="00877EDC">
        <w:t>ụng</w:t>
      </w:r>
      <w:r>
        <w:t xml:space="preserve">: </w:t>
      </w:r>
      <w:r w:rsidRPr="00877EDC">
        <w:rPr>
          <w:b w:val="0"/>
        </w:rPr>
        <w:t xml:space="preserve">Sinh viên khoa </w:t>
      </w:r>
      <w:r w:rsidR="004B0EB8" w:rsidRPr="00877EDC">
        <w:rPr>
          <w:b w:val="0"/>
        </w:rPr>
        <w:t>ID</w:t>
      </w:r>
      <w:r w:rsidRPr="00877EDC">
        <w:rPr>
          <w:b w:val="0"/>
          <w:lang w:val="vi-VN"/>
        </w:rPr>
        <w:t xml:space="preserve"> </w:t>
      </w:r>
      <w:r w:rsidRPr="00877EDC">
        <w:rPr>
          <w:b w:val="0"/>
        </w:rPr>
        <w:t>và các khoa khác, giáo viên, quản lý nhà trường.</w:t>
      </w:r>
    </w:p>
    <w:p w14:paraId="31243750" w14:textId="156FA20C" w:rsidR="007439E0" w:rsidRPr="00877EDC" w:rsidRDefault="007439E0" w:rsidP="007439E0">
      <w:pPr>
        <w:pStyle w:val="u4"/>
        <w:rPr>
          <w:b w:val="0"/>
        </w:rPr>
      </w:pPr>
      <w:r w:rsidRPr="00877EDC">
        <w:t>Công nghệ sử dụng</w:t>
      </w:r>
      <w:r>
        <w:t xml:space="preserve">: </w:t>
      </w:r>
      <w:r w:rsidRPr="00877EDC">
        <w:rPr>
          <w:b w:val="0"/>
        </w:rPr>
        <w:t>Ngôn ngữ lập trình Java</w:t>
      </w:r>
      <w:r w:rsidR="00F15431" w:rsidRPr="00877EDC">
        <w:rPr>
          <w:b w:val="0"/>
        </w:rPr>
        <w:t xml:space="preserve"> kết hợp công nghệ JSP </w:t>
      </w:r>
      <w:r w:rsidR="003D66E9" w:rsidRPr="00877EDC">
        <w:rPr>
          <w:b w:val="0"/>
        </w:rPr>
        <w:t>và Servlet</w:t>
      </w:r>
      <w:r w:rsidR="007E0CC1" w:rsidRPr="00877EDC">
        <w:rPr>
          <w:b w:val="0"/>
        </w:rPr>
        <w:t>.</w:t>
      </w:r>
    </w:p>
    <w:p w14:paraId="0272FE1E" w14:textId="77777777" w:rsidR="0008288F" w:rsidRPr="0008288F" w:rsidRDefault="0008288F" w:rsidP="0008288F">
      <w:pPr>
        <w:pStyle w:val="Paragraph"/>
      </w:pPr>
    </w:p>
    <w:p w14:paraId="357B0F86" w14:textId="36DDE39D" w:rsidR="004D221E" w:rsidRDefault="00893398" w:rsidP="008620A7">
      <w:pPr>
        <w:pStyle w:val="u2"/>
      </w:pPr>
      <w:bookmarkStart w:id="9" w:name="_Toc153741616"/>
      <w:bookmarkStart w:id="10" w:name="_Toc153742418"/>
      <w:r>
        <w:lastRenderedPageBreak/>
        <w:t>Phân tích thiết kế hệ thống chương trình</w:t>
      </w:r>
      <w:bookmarkEnd w:id="9"/>
      <w:bookmarkEnd w:id="10"/>
    </w:p>
    <w:p w14:paraId="0157944C" w14:textId="2E16B724" w:rsidR="00B64EFB" w:rsidRDefault="004D4785" w:rsidP="00AC7157">
      <w:pPr>
        <w:pStyle w:val="u3"/>
      </w:pPr>
      <w:bookmarkStart w:id="11" w:name="_Toc153741617"/>
      <w:bookmarkStart w:id="12" w:name="_Toc153742419"/>
      <w:r>
        <w:t>Model:</w:t>
      </w:r>
      <w:bookmarkEnd w:id="11"/>
      <w:bookmarkEnd w:id="12"/>
    </w:p>
    <w:p w14:paraId="3AAAB314" w14:textId="329D3FCA" w:rsidR="00BE04A1" w:rsidRPr="00BE04A1" w:rsidRDefault="009B7CA8" w:rsidP="00BE04A1">
      <w:pPr>
        <w:pStyle w:val="Paragraph"/>
        <w:rPr>
          <w:lang w:eastAsia="x-none"/>
        </w:rPr>
      </w:pPr>
      <w:r>
        <w:rPr>
          <w:lang w:eastAsia="x-none"/>
        </w:rPr>
        <w:pict w14:anchorId="7910B108">
          <v:shape id="_x0000_i1026" type="#_x0000_t75" style="width:334.5pt;height:565.5pt;mso-position-horizontal-relative:char;mso-position-vertical-relative:line">
            <v:imagedata r:id="rId10" o:title=""/>
          </v:shape>
        </w:pict>
      </w:r>
    </w:p>
    <w:p w14:paraId="125EBF04" w14:textId="77777777" w:rsidR="00505AC9" w:rsidRPr="00BE04A1" w:rsidRDefault="00505AC9" w:rsidP="00BE04A1">
      <w:pPr>
        <w:pStyle w:val="Paragraph"/>
        <w:rPr>
          <w:lang w:eastAsia="x-none"/>
        </w:rPr>
      </w:pPr>
    </w:p>
    <w:p w14:paraId="341CB755" w14:textId="214655FF" w:rsidR="00535FF5" w:rsidRDefault="00535FF5" w:rsidP="00B666F2">
      <w:pPr>
        <w:pStyle w:val="u4"/>
      </w:pPr>
      <w:r>
        <w:lastRenderedPageBreak/>
        <w:t>Bean</w:t>
      </w:r>
      <w:r w:rsidR="009D4876">
        <w:t>:</w:t>
      </w:r>
    </w:p>
    <w:p w14:paraId="121C16FD" w14:textId="638146C0" w:rsidR="0082343D" w:rsidRDefault="0082343D" w:rsidP="0082343D">
      <w:pPr>
        <w:pStyle w:val="u5"/>
        <w:numPr>
          <w:ilvl w:val="0"/>
          <w:numId w:val="40"/>
        </w:numPr>
      </w:pPr>
      <w:r>
        <w:t>Account:</w:t>
      </w:r>
      <w:r w:rsidR="002D3861">
        <w:t xml:space="preserve"> </w:t>
      </w:r>
      <w:r w:rsidR="002903DF" w:rsidRPr="002903DF">
        <w:t>Đại diện cho thông tin tài khoản người dùng, bao gồm username, password.</w:t>
      </w:r>
    </w:p>
    <w:p w14:paraId="3DA686C9" w14:textId="796C9879" w:rsidR="0082343D" w:rsidRDefault="0082343D" w:rsidP="0082343D">
      <w:pPr>
        <w:pStyle w:val="u5"/>
        <w:numPr>
          <w:ilvl w:val="0"/>
          <w:numId w:val="40"/>
        </w:numPr>
      </w:pPr>
      <w:r>
        <w:t>Category:</w:t>
      </w:r>
      <w:r w:rsidR="00E3014E">
        <w:t xml:space="preserve"> </w:t>
      </w:r>
      <w:r w:rsidR="00E3014E" w:rsidRPr="00E3014E">
        <w:t>Mô tả thông tin của các danh mục tin tức</w:t>
      </w:r>
    </w:p>
    <w:p w14:paraId="5ED7A9FC" w14:textId="7312F2C8" w:rsidR="0082343D" w:rsidRPr="0082343D" w:rsidRDefault="00F36F7F" w:rsidP="0082343D">
      <w:pPr>
        <w:pStyle w:val="u5"/>
        <w:numPr>
          <w:ilvl w:val="0"/>
          <w:numId w:val="40"/>
        </w:numPr>
      </w:pPr>
      <w:r>
        <w:t>Post</w:t>
      </w:r>
      <w:r w:rsidR="0082343D">
        <w:t>:</w:t>
      </w:r>
      <w:r w:rsidR="00A8238E">
        <w:t xml:space="preserve"> </w:t>
      </w:r>
      <w:r w:rsidR="00A8238E" w:rsidRPr="00A8238E">
        <w:t>Đại diện cho bài đăng tin tức, bao gồm tiêu đề, nội dung, ngày đăng, và thông tin liên quan đến danh mục</w:t>
      </w:r>
    </w:p>
    <w:p w14:paraId="47275327" w14:textId="5E5AC26A" w:rsidR="0082343D" w:rsidRPr="0082343D" w:rsidRDefault="00F36F7F" w:rsidP="0082343D">
      <w:pPr>
        <w:pStyle w:val="u5"/>
        <w:numPr>
          <w:ilvl w:val="0"/>
          <w:numId w:val="40"/>
        </w:numPr>
      </w:pPr>
      <w:r>
        <w:t>User</w:t>
      </w:r>
      <w:r w:rsidR="0082343D">
        <w:t>:</w:t>
      </w:r>
      <w:r w:rsidR="00C83034">
        <w:t xml:space="preserve"> </w:t>
      </w:r>
      <w:r w:rsidR="00C83034" w:rsidRPr="00C83034">
        <w:t>Chứa thông tin cá nhân của người dùng, như tên, email, và các thông tin chi tiết khác.</w:t>
      </w:r>
    </w:p>
    <w:p w14:paraId="418322B7" w14:textId="77777777" w:rsidR="0082343D" w:rsidRPr="0082343D" w:rsidRDefault="0082343D" w:rsidP="0082343D">
      <w:pPr>
        <w:pStyle w:val="Paragraph"/>
      </w:pPr>
    </w:p>
    <w:p w14:paraId="37E232C1" w14:textId="28E430B7" w:rsidR="00977F46" w:rsidRDefault="00977F46" w:rsidP="00977F46">
      <w:pPr>
        <w:pStyle w:val="u4"/>
      </w:pPr>
      <w:r>
        <w:t>DAO:</w:t>
      </w:r>
    </w:p>
    <w:p w14:paraId="18C4F2FF" w14:textId="5223A6FB" w:rsidR="00757523" w:rsidRDefault="00757523" w:rsidP="00757523">
      <w:pPr>
        <w:pStyle w:val="u5"/>
        <w:numPr>
          <w:ilvl w:val="0"/>
          <w:numId w:val="41"/>
        </w:numPr>
      </w:pPr>
      <w:r>
        <w:t>AccountDAO:</w:t>
      </w:r>
      <w:r w:rsidR="001A25E7">
        <w:t xml:space="preserve"> </w:t>
      </w:r>
      <w:r w:rsidR="001A25E7" w:rsidRPr="001A25E7">
        <w:t>Xử lý các thao tác liên quan đến tài khoản, như xác thực,</w:t>
      </w:r>
      <w:r w:rsidR="00523909">
        <w:t xml:space="preserve"> </w:t>
      </w:r>
      <w:r w:rsidR="001A25E7">
        <w:t>thêm</w:t>
      </w:r>
      <w:r w:rsidR="00523909">
        <w:t>,</w:t>
      </w:r>
      <w:r w:rsidR="001A25E7" w:rsidRPr="001A25E7">
        <w:t xml:space="preserve"> cập nhật</w:t>
      </w:r>
      <w:r w:rsidR="00523909">
        <w:t xml:space="preserve">, xóa </w:t>
      </w:r>
      <w:r w:rsidR="001A25E7" w:rsidRPr="001A25E7">
        <w:t>tài khoản.</w:t>
      </w:r>
    </w:p>
    <w:p w14:paraId="6362DAF0" w14:textId="3E152286" w:rsidR="00757523" w:rsidRDefault="00757523" w:rsidP="00757523">
      <w:pPr>
        <w:pStyle w:val="u5"/>
        <w:numPr>
          <w:ilvl w:val="0"/>
          <w:numId w:val="41"/>
        </w:numPr>
      </w:pPr>
      <w:r>
        <w:t>CategoryDAO:</w:t>
      </w:r>
      <w:r w:rsidR="00D31655">
        <w:t xml:space="preserve"> </w:t>
      </w:r>
      <w:r w:rsidR="00D31655" w:rsidRPr="00D31655">
        <w:t>Quản lý các thao tác với dữ liệu danh mục, bao gồm thêm, sửa, xóa danh mục</w:t>
      </w:r>
      <w:r w:rsidR="00181F2D">
        <w:t xml:space="preserve">. </w:t>
      </w:r>
    </w:p>
    <w:p w14:paraId="648A1346" w14:textId="184441BF" w:rsidR="00757523" w:rsidRDefault="00757523" w:rsidP="00757523">
      <w:pPr>
        <w:pStyle w:val="u5"/>
        <w:numPr>
          <w:ilvl w:val="0"/>
          <w:numId w:val="41"/>
        </w:numPr>
      </w:pPr>
      <w:r>
        <w:t>PostDAO:</w:t>
      </w:r>
      <w:r w:rsidR="0031624B">
        <w:t xml:space="preserve"> </w:t>
      </w:r>
      <w:r w:rsidR="0031624B" w:rsidRPr="0031624B">
        <w:t>Xử lý các thao tác liên quan đến bài đăng, như tạo mới, cập nhật, xóa bài đăng</w:t>
      </w:r>
      <w:r w:rsidR="0031624B">
        <w:t>.</w:t>
      </w:r>
    </w:p>
    <w:p w14:paraId="791675C6" w14:textId="6DE0930E" w:rsidR="00757523" w:rsidRDefault="00757523" w:rsidP="00757523">
      <w:pPr>
        <w:pStyle w:val="u5"/>
        <w:numPr>
          <w:ilvl w:val="0"/>
          <w:numId w:val="41"/>
        </w:numPr>
      </w:pPr>
      <w:r>
        <w:t>UserDAO:</w:t>
      </w:r>
      <w:r w:rsidR="00A22734">
        <w:t xml:space="preserve"> </w:t>
      </w:r>
      <w:r w:rsidR="00A22734" w:rsidRPr="00A22734">
        <w:t xml:space="preserve">Xử lý các thao tác liên quan đến bài </w:t>
      </w:r>
      <w:r w:rsidR="00A22734">
        <w:t>thô</w:t>
      </w:r>
      <w:r w:rsidR="007F7D29">
        <w:t>ng tin</w:t>
      </w:r>
      <w:r w:rsidR="00351D55">
        <w:t xml:space="preserve"> cá nhân</w:t>
      </w:r>
      <w:r w:rsidR="00A22734" w:rsidRPr="00A22734">
        <w:t xml:space="preserve">, như tạo mới, cập nhật, xóa bài </w:t>
      </w:r>
      <w:r w:rsidR="00351D55">
        <w:t>thông tin</w:t>
      </w:r>
    </w:p>
    <w:p w14:paraId="72DB6638" w14:textId="4BED6FC6" w:rsidR="00757523" w:rsidRDefault="00757523" w:rsidP="00757523">
      <w:pPr>
        <w:pStyle w:val="u5"/>
        <w:numPr>
          <w:ilvl w:val="0"/>
          <w:numId w:val="41"/>
        </w:numPr>
      </w:pPr>
      <w:r>
        <w:t>ConnectorDAO:</w:t>
      </w:r>
      <w:r w:rsidR="007D21F1">
        <w:t xml:space="preserve"> </w:t>
      </w:r>
      <w:r w:rsidR="007D21F1" w:rsidRPr="007D21F1">
        <w:t>Quản lý kết nối đến cơ sở dữ liệu</w:t>
      </w:r>
      <w:r w:rsidR="007D21F1">
        <w:t>.</w:t>
      </w:r>
    </w:p>
    <w:p w14:paraId="66DE226C" w14:textId="77777777" w:rsidR="00757523" w:rsidRPr="00757523" w:rsidRDefault="00757523" w:rsidP="00757523">
      <w:pPr>
        <w:pStyle w:val="Paragraph"/>
      </w:pPr>
    </w:p>
    <w:p w14:paraId="138B55AF" w14:textId="77777777" w:rsidR="00757523" w:rsidRPr="00757523" w:rsidRDefault="00757523" w:rsidP="00757523">
      <w:pPr>
        <w:pStyle w:val="Paragraph"/>
      </w:pPr>
    </w:p>
    <w:p w14:paraId="16447065" w14:textId="77777777" w:rsidR="00757523" w:rsidRPr="00757523" w:rsidRDefault="00757523" w:rsidP="00757523">
      <w:pPr>
        <w:pStyle w:val="Paragraph"/>
      </w:pPr>
    </w:p>
    <w:p w14:paraId="556D7CD3" w14:textId="5E731607" w:rsidR="00977F46" w:rsidRDefault="00977F46" w:rsidP="00977F46">
      <w:pPr>
        <w:pStyle w:val="u4"/>
      </w:pPr>
      <w:r>
        <w:t xml:space="preserve">BO: </w:t>
      </w:r>
    </w:p>
    <w:p w14:paraId="60A58962" w14:textId="2B7C7510" w:rsidR="00375BEA" w:rsidRDefault="00375BEA" w:rsidP="00375BEA">
      <w:pPr>
        <w:pStyle w:val="u5"/>
        <w:numPr>
          <w:ilvl w:val="0"/>
          <w:numId w:val="41"/>
        </w:numPr>
      </w:pPr>
      <w:r>
        <w:t>Account</w:t>
      </w:r>
      <w:r w:rsidR="009317F1">
        <w:t>BO</w:t>
      </w:r>
      <w:r>
        <w:t>:</w:t>
      </w:r>
      <w:r w:rsidR="00BA05CE" w:rsidRPr="00BA05CE">
        <w:rPr>
          <w:rFonts w:ascii="Segoe UI" w:hAnsi="Segoe UI" w:cs="Segoe UI"/>
          <w:color w:val="374151"/>
        </w:rPr>
        <w:t xml:space="preserve"> </w:t>
      </w:r>
      <w:r w:rsidR="008A12DC" w:rsidRPr="00267E59">
        <w:rPr>
          <w:color w:val="000000"/>
        </w:rPr>
        <w:t>Xử lý logic nghiệp vụ liên quan đến tài khoản, như xác thực và quản lý quyền truy cập.</w:t>
      </w:r>
    </w:p>
    <w:p w14:paraId="31B14D1F" w14:textId="08001E66" w:rsidR="009317F1" w:rsidRDefault="009317F1" w:rsidP="009317F1">
      <w:pPr>
        <w:pStyle w:val="u5"/>
        <w:numPr>
          <w:ilvl w:val="0"/>
          <w:numId w:val="41"/>
        </w:numPr>
      </w:pPr>
      <w:r>
        <w:t>CategoryBO:</w:t>
      </w:r>
      <w:r w:rsidR="001D71A5" w:rsidRPr="001D71A5">
        <w:rPr>
          <w:rFonts w:ascii="Segoe UI" w:hAnsi="Segoe UI" w:cs="Segoe UI"/>
          <w:color w:val="374151"/>
        </w:rPr>
        <w:t xml:space="preserve"> </w:t>
      </w:r>
      <w:r w:rsidR="001D71A5" w:rsidRPr="001D71A5">
        <w:t>Xử lý logic nghiệp vụ cho các thao tác với danh mục.</w:t>
      </w:r>
    </w:p>
    <w:p w14:paraId="62C2383E" w14:textId="5A3E7046" w:rsidR="009317F1" w:rsidRDefault="009317F1" w:rsidP="009317F1">
      <w:pPr>
        <w:pStyle w:val="u5"/>
        <w:numPr>
          <w:ilvl w:val="0"/>
          <w:numId w:val="41"/>
        </w:numPr>
      </w:pPr>
      <w:r>
        <w:t>PostBO:</w:t>
      </w:r>
      <w:r w:rsidR="00CA7228">
        <w:t xml:space="preserve"> </w:t>
      </w:r>
      <w:r w:rsidR="00CA7228" w:rsidRPr="00CA7228">
        <w:t>Quản lý logic nghiệp vụ cho các thao tác với bài đăng</w:t>
      </w:r>
    </w:p>
    <w:p w14:paraId="722E43A0" w14:textId="7AAA1F81" w:rsidR="009317F1" w:rsidRDefault="009317F1" w:rsidP="009317F1">
      <w:pPr>
        <w:pStyle w:val="u5"/>
        <w:numPr>
          <w:ilvl w:val="0"/>
          <w:numId w:val="41"/>
        </w:numPr>
      </w:pPr>
      <w:r>
        <w:t>UserBO:</w:t>
      </w:r>
      <w:r w:rsidR="000C7AF5">
        <w:t xml:space="preserve"> </w:t>
      </w:r>
      <w:r w:rsidR="000C7AF5" w:rsidRPr="000C7AF5">
        <w:t>Xử lý logic nghiệp vụ liên quan đến thông tin người dùng.</w:t>
      </w:r>
    </w:p>
    <w:p w14:paraId="3F0C9464" w14:textId="77777777" w:rsidR="00375BEA" w:rsidRPr="00375BEA" w:rsidRDefault="00375BEA" w:rsidP="00375BEA">
      <w:pPr>
        <w:pStyle w:val="Paragraph"/>
      </w:pPr>
    </w:p>
    <w:p w14:paraId="2279CF1E" w14:textId="5B30CE98" w:rsidR="004D4785" w:rsidRDefault="004B729C" w:rsidP="00AC7157">
      <w:pPr>
        <w:pStyle w:val="u3"/>
      </w:pPr>
      <w:bookmarkStart w:id="13" w:name="_Toc153741618"/>
      <w:bookmarkStart w:id="14" w:name="_Toc153742420"/>
      <w:r>
        <w:lastRenderedPageBreak/>
        <w:t>Controller</w:t>
      </w:r>
      <w:r w:rsidR="00535FF5">
        <w:t>:</w:t>
      </w:r>
      <w:bookmarkEnd w:id="13"/>
      <w:bookmarkEnd w:id="14"/>
    </w:p>
    <w:p w14:paraId="576EE21B" w14:textId="5E62F815" w:rsidR="00815A2B" w:rsidRPr="00815A2B" w:rsidRDefault="00006772" w:rsidP="00815A2B">
      <w:pPr>
        <w:pStyle w:val="Paragraph"/>
        <w:rPr>
          <w:lang w:eastAsia="x-none"/>
        </w:rPr>
      </w:pPr>
      <w:r>
        <w:rPr>
          <w:lang w:eastAsia="x-none"/>
        </w:rPr>
        <w:pict w14:anchorId="174EF4C9">
          <v:shape id="_x0000_i1027" type="#_x0000_t75" style="width:334.5pt;height:185pt;mso-position-horizontal-relative:char;mso-position-vertical-relative:line">
            <v:imagedata r:id="rId10" o:title="" cropbottom="44102f"/>
          </v:shape>
        </w:pict>
      </w:r>
    </w:p>
    <w:p w14:paraId="0CBD9B80" w14:textId="38422ED9" w:rsidR="008F78AE" w:rsidRDefault="00FB7E2B" w:rsidP="008F78AE">
      <w:pPr>
        <w:pStyle w:val="u5"/>
        <w:numPr>
          <w:ilvl w:val="0"/>
          <w:numId w:val="41"/>
        </w:numPr>
      </w:pPr>
      <w:r w:rsidRPr="00FB7E2B">
        <w:t>AuthenticationManagementServlet</w:t>
      </w:r>
      <w:r w:rsidR="008F78AE">
        <w:t>:</w:t>
      </w:r>
      <w:r w:rsidR="000C7AF5">
        <w:t xml:space="preserve"> </w:t>
      </w:r>
      <w:r w:rsidR="00227773" w:rsidRPr="00227773">
        <w:t>Xử lý các yêu cầu liên quan đến xác thực người dùng, bao gồm đăng nhập và đăng ký</w:t>
      </w:r>
    </w:p>
    <w:p w14:paraId="22699E8F" w14:textId="0F2E07DD" w:rsidR="001F6E32" w:rsidRDefault="00B8207F" w:rsidP="001F6E32">
      <w:pPr>
        <w:pStyle w:val="u5"/>
        <w:numPr>
          <w:ilvl w:val="0"/>
          <w:numId w:val="41"/>
        </w:numPr>
      </w:pPr>
      <w:r w:rsidRPr="00B8207F">
        <w:t>CategoryManagementServlet</w:t>
      </w:r>
      <w:r w:rsidR="001F6E32">
        <w:t>:</w:t>
      </w:r>
      <w:r w:rsidR="00227773">
        <w:t xml:space="preserve"> </w:t>
      </w:r>
      <w:r w:rsidR="008C5BBE" w:rsidRPr="008C5BBE">
        <w:t>Quản lý các yêu cầu liên quan đến quản lý danh mục.</w:t>
      </w:r>
    </w:p>
    <w:p w14:paraId="5D749DE4" w14:textId="6E0823DE" w:rsidR="001F6E32" w:rsidRDefault="00D10F26" w:rsidP="001F6E32">
      <w:pPr>
        <w:pStyle w:val="u5"/>
        <w:numPr>
          <w:ilvl w:val="0"/>
          <w:numId w:val="41"/>
        </w:numPr>
      </w:pPr>
      <w:r w:rsidRPr="00D10F26">
        <w:t>PostManagementServlet</w:t>
      </w:r>
      <w:r w:rsidR="001F6E32">
        <w:t>:</w:t>
      </w:r>
      <w:r w:rsidR="008C5BBE">
        <w:t xml:space="preserve"> </w:t>
      </w:r>
      <w:r w:rsidR="0097113D" w:rsidRPr="0097113D">
        <w:t>Xử lý các yêu cầu liên quan đến quản lý bài đăng.</w:t>
      </w:r>
    </w:p>
    <w:p w14:paraId="196A2140" w14:textId="4395E56C" w:rsidR="001F6E32" w:rsidRDefault="00D60EDB" w:rsidP="001F6E32">
      <w:pPr>
        <w:pStyle w:val="u5"/>
        <w:numPr>
          <w:ilvl w:val="0"/>
          <w:numId w:val="41"/>
        </w:numPr>
      </w:pPr>
      <w:r w:rsidRPr="00D60EDB">
        <w:t>UserManagementServlet</w:t>
      </w:r>
      <w:r w:rsidR="001F6E32">
        <w:t>:</w:t>
      </w:r>
      <w:r w:rsidR="0097113D" w:rsidRPr="0097113D">
        <w:rPr>
          <w:rFonts w:ascii="Segoe UI" w:hAnsi="Segoe UI" w:cs="Segoe UI"/>
          <w:color w:val="374151"/>
        </w:rPr>
        <w:t xml:space="preserve"> </w:t>
      </w:r>
      <w:r w:rsidR="00B74764" w:rsidRPr="00267E59">
        <w:rPr>
          <w:color w:val="000000"/>
        </w:rPr>
        <w:t>Quản lý các yêu cầu liên quan đến thông tin người dùng.</w:t>
      </w:r>
      <w:ins w:id="15" w:author="Microsoft Word" w:date="2023-12-17T21:29:00Z">
        <w:r w:rsidRPr="00D60EDB">
          <w:t>UserManagementServlet</w:t>
        </w:r>
        <w:r w:rsidR="001F6E32">
          <w:t>:</w:t>
        </w:r>
        <w:r w:rsidR="0097113D" w:rsidRPr="0097113D">
          <w:rPr>
            <w:rFonts w:ascii="Segoe UI" w:hAnsi="Segoe UI" w:cs="Segoe UI"/>
            <w:color w:val="374151"/>
          </w:rPr>
          <w:t xml:space="preserve"> </w:t>
        </w:r>
      </w:ins>
    </w:p>
    <w:p w14:paraId="01978149" w14:textId="77777777" w:rsidR="001F6E32" w:rsidRPr="001F6E32" w:rsidRDefault="001F6E32" w:rsidP="001F6E32">
      <w:pPr>
        <w:pStyle w:val="Paragraph"/>
      </w:pPr>
    </w:p>
    <w:p w14:paraId="572DF920" w14:textId="77777777" w:rsidR="004B729C" w:rsidRPr="004B729C" w:rsidRDefault="004B729C" w:rsidP="004B729C">
      <w:pPr>
        <w:pStyle w:val="u5"/>
      </w:pPr>
    </w:p>
    <w:p w14:paraId="0A170792" w14:textId="77777777" w:rsidR="00977F46" w:rsidRPr="00977F46" w:rsidRDefault="00977F46" w:rsidP="00977F46">
      <w:pPr>
        <w:pStyle w:val="Paragraph"/>
        <w:rPr>
          <w:lang w:eastAsia="x-none"/>
        </w:rPr>
      </w:pPr>
    </w:p>
    <w:p w14:paraId="21E76026" w14:textId="60D51EE9" w:rsidR="00535FF5" w:rsidRDefault="004B729C" w:rsidP="00AC7157">
      <w:pPr>
        <w:pStyle w:val="u3"/>
      </w:pPr>
      <w:bookmarkStart w:id="16" w:name="_Toc153741619"/>
      <w:bookmarkStart w:id="17" w:name="_Toc153742421"/>
      <w:r>
        <w:lastRenderedPageBreak/>
        <w:t>View</w:t>
      </w:r>
      <w:r w:rsidR="00535FF5">
        <w:t>:</w:t>
      </w:r>
      <w:bookmarkEnd w:id="16"/>
      <w:bookmarkEnd w:id="17"/>
    </w:p>
    <w:p w14:paraId="4629858E" w14:textId="15D4203D" w:rsidR="00C73700" w:rsidRPr="00C73700" w:rsidRDefault="00006772" w:rsidP="00C73700">
      <w:pPr>
        <w:pStyle w:val="Paragraph"/>
        <w:rPr>
          <w:lang w:eastAsia="x-none"/>
        </w:rPr>
      </w:pPr>
      <w:r>
        <w:rPr>
          <w:lang w:eastAsia="x-none"/>
        </w:rPr>
        <w:pict w14:anchorId="51482313">
          <v:shape id="_x0000_i1028" type="#_x0000_t75" style="width:319.5pt;height:389.5pt;mso-position-horizontal-relative:char;mso-position-vertical-relative:line">
            <v:imagedata r:id="rId11" o:title=""/>
          </v:shape>
        </w:pict>
      </w:r>
    </w:p>
    <w:p w14:paraId="70A4017E" w14:textId="1EF3DDF3" w:rsidR="0013611C" w:rsidRDefault="002C3C96" w:rsidP="007F6F15">
      <w:pPr>
        <w:pStyle w:val="u5"/>
        <w:numPr>
          <w:ilvl w:val="0"/>
          <w:numId w:val="41"/>
        </w:numPr>
      </w:pPr>
      <w:r w:rsidRPr="002C3C96">
        <w:t>login_view</w:t>
      </w:r>
      <w:r w:rsidR="0013611C">
        <w:t>:</w:t>
      </w:r>
      <w:r w:rsidR="00653662">
        <w:t xml:space="preserve"> </w:t>
      </w:r>
      <w:r w:rsidR="00653662" w:rsidRPr="00653662">
        <w:t>Giao diện cho người dùng đăng nhập.</w:t>
      </w:r>
    </w:p>
    <w:p w14:paraId="74363F6E" w14:textId="356CBA7C" w:rsidR="0013611C" w:rsidRDefault="000F63F5" w:rsidP="0013611C">
      <w:pPr>
        <w:pStyle w:val="u5"/>
        <w:numPr>
          <w:ilvl w:val="0"/>
          <w:numId w:val="41"/>
        </w:numPr>
      </w:pPr>
      <w:r w:rsidRPr="000F63F5">
        <w:t>register_view</w:t>
      </w:r>
      <w:r w:rsidR="0013611C">
        <w:t>:</w:t>
      </w:r>
      <w:r w:rsidR="005C3665">
        <w:t xml:space="preserve"> </w:t>
      </w:r>
      <w:r w:rsidR="005C3665" w:rsidRPr="005C3665">
        <w:t>Giao diện cho người dùng đăng ký tài khoản mới.</w:t>
      </w:r>
    </w:p>
    <w:p w14:paraId="21A4BC13" w14:textId="61278FF1" w:rsidR="0013611C" w:rsidRDefault="00281D19" w:rsidP="0013611C">
      <w:pPr>
        <w:pStyle w:val="u5"/>
        <w:numPr>
          <w:ilvl w:val="0"/>
          <w:numId w:val="41"/>
        </w:numPr>
      </w:pPr>
      <w:r w:rsidRPr="00281D19">
        <w:t>list_post_view</w:t>
      </w:r>
      <w:r w:rsidR="0013611C">
        <w:t>:</w:t>
      </w:r>
      <w:r w:rsidR="00D9429A">
        <w:t xml:space="preserve"> </w:t>
      </w:r>
      <w:r w:rsidR="00D9429A" w:rsidRPr="00D9429A">
        <w:t>Hiển thị danh sách các bài đăng.</w:t>
      </w:r>
    </w:p>
    <w:p w14:paraId="0BCC717E" w14:textId="066D95D6" w:rsidR="0013611C" w:rsidRDefault="00596184" w:rsidP="0013611C">
      <w:pPr>
        <w:pStyle w:val="u5"/>
        <w:numPr>
          <w:ilvl w:val="0"/>
          <w:numId w:val="41"/>
        </w:numPr>
      </w:pPr>
      <w:r w:rsidRPr="00596184">
        <w:t>detail_post_view</w:t>
      </w:r>
      <w:r w:rsidR="0013611C">
        <w:t>:</w:t>
      </w:r>
      <w:r w:rsidR="004F19E7">
        <w:t xml:space="preserve"> </w:t>
      </w:r>
      <w:r w:rsidR="004F19E7" w:rsidRPr="004F19E7">
        <w:t>Hiển thị chi tiết một bài đăng cụ thể.</w:t>
      </w:r>
    </w:p>
    <w:p w14:paraId="7FF10E9C" w14:textId="6248F957" w:rsidR="007C0D33" w:rsidRDefault="007C7137" w:rsidP="007C0D33">
      <w:pPr>
        <w:pStyle w:val="u5"/>
        <w:numPr>
          <w:ilvl w:val="0"/>
          <w:numId w:val="41"/>
        </w:numPr>
      </w:pPr>
      <w:r w:rsidRPr="007C7137">
        <w:t>insert_post_form</w:t>
      </w:r>
      <w:r w:rsidR="007C0D33">
        <w:t>:</w:t>
      </w:r>
      <w:r w:rsidR="00F66E7B">
        <w:t xml:space="preserve"> </w:t>
      </w:r>
      <w:r w:rsidR="00267E59" w:rsidRPr="00267E59">
        <w:t>Form để người dùng thêm bài đăng mới</w:t>
      </w:r>
      <w:r w:rsidR="00267E59">
        <w:t>.</w:t>
      </w:r>
    </w:p>
    <w:p w14:paraId="3D1F4B9A" w14:textId="1F5B54DA" w:rsidR="007C0D33" w:rsidRDefault="00CB5BE0" w:rsidP="007C0D33">
      <w:pPr>
        <w:pStyle w:val="u5"/>
        <w:numPr>
          <w:ilvl w:val="0"/>
          <w:numId w:val="41"/>
        </w:numPr>
      </w:pPr>
      <w:r w:rsidRPr="00CB5BE0">
        <w:t>update_post_form</w:t>
      </w:r>
      <w:r w:rsidR="007C0D33">
        <w:t>:</w:t>
      </w:r>
      <w:r w:rsidR="00A20D11">
        <w:t xml:space="preserve"> </w:t>
      </w:r>
      <w:r w:rsidR="00A20D11" w:rsidRPr="00A20D11">
        <w:t>Form để cập nhật thông tin bài đăng.</w:t>
      </w:r>
    </w:p>
    <w:p w14:paraId="55F5B39E" w14:textId="3BD3D4B1" w:rsidR="007C0D33" w:rsidRDefault="00553657" w:rsidP="007C0D33">
      <w:pPr>
        <w:pStyle w:val="u5"/>
        <w:numPr>
          <w:ilvl w:val="0"/>
          <w:numId w:val="41"/>
        </w:numPr>
      </w:pPr>
      <w:r w:rsidRPr="00553657">
        <w:t>user_page_view</w:t>
      </w:r>
      <w:r w:rsidR="007C0D33">
        <w:t>:</w:t>
      </w:r>
      <w:r w:rsidR="0011528C">
        <w:t xml:space="preserve"> </w:t>
      </w:r>
      <w:r w:rsidR="0011528C" w:rsidRPr="0011528C">
        <w:t>Giao diện hiển thị thông tin và quản lý tài khoản người dùng</w:t>
      </w:r>
      <w:r w:rsidR="0011528C">
        <w:t>.</w:t>
      </w:r>
    </w:p>
    <w:p w14:paraId="12DCE32D" w14:textId="77777777" w:rsidR="0013611C" w:rsidRPr="0013611C" w:rsidRDefault="0013611C" w:rsidP="0013611C">
      <w:pPr>
        <w:pStyle w:val="Paragraph"/>
        <w:rPr>
          <w:lang w:eastAsia="x-none"/>
        </w:rPr>
      </w:pPr>
    </w:p>
    <w:p w14:paraId="6CA31916" w14:textId="77777777" w:rsidR="00535FF5" w:rsidRPr="00535FF5" w:rsidRDefault="00535FF5" w:rsidP="00535FF5">
      <w:pPr>
        <w:pStyle w:val="Paragraph"/>
        <w:rPr>
          <w:lang w:eastAsia="x-none"/>
        </w:rPr>
      </w:pPr>
    </w:p>
    <w:p w14:paraId="7A7CB01C" w14:textId="6BFF042F" w:rsidR="00712CA3" w:rsidRPr="00C61409" w:rsidRDefault="00712CA3" w:rsidP="008620A7">
      <w:pPr>
        <w:pStyle w:val="u2"/>
        <w:rPr>
          <w:lang w:val="vi-VN"/>
        </w:rPr>
      </w:pPr>
      <w:bookmarkStart w:id="18" w:name="_Toc153741620"/>
      <w:bookmarkStart w:id="19" w:name="_Toc153742422"/>
      <w:r>
        <w:lastRenderedPageBreak/>
        <w:t>D</w:t>
      </w:r>
      <w:r w:rsidR="005F5351">
        <w:t xml:space="preserve">emo </w:t>
      </w:r>
      <w:r>
        <w:rPr>
          <w:lang w:val="vi-VN"/>
        </w:rPr>
        <w:t>chức năng</w:t>
      </w:r>
      <w:r w:rsidR="00281CB3">
        <w:t xml:space="preserve"> của hệ thống</w:t>
      </w:r>
      <w:r>
        <w:rPr>
          <w:lang w:val="vi-VN"/>
        </w:rPr>
        <w:t>:</w:t>
      </w:r>
      <w:bookmarkEnd w:id="6"/>
      <w:bookmarkEnd w:id="18"/>
      <w:bookmarkEnd w:id="19"/>
    </w:p>
    <w:p w14:paraId="54BBE981" w14:textId="6BB78B05" w:rsidR="00257472" w:rsidRDefault="00EA17EA" w:rsidP="00AC7157">
      <w:pPr>
        <w:pStyle w:val="u3"/>
      </w:pPr>
      <w:bookmarkStart w:id="20" w:name="_Toc153560226"/>
      <w:bookmarkStart w:id="21" w:name="_Toc153561591"/>
      <w:bookmarkStart w:id="22" w:name="_Toc153741621"/>
      <w:bookmarkStart w:id="23" w:name="_Toc153742423"/>
      <w:r w:rsidRPr="00257472">
        <w:t xml:space="preserve">Đăng ký tài </w:t>
      </w:r>
      <w:r w:rsidRPr="0043668C">
        <w:t>khoản</w:t>
      </w:r>
      <w:r w:rsidRPr="00257472">
        <w:t xml:space="preserve"> mới:</w:t>
      </w:r>
      <w:bookmarkEnd w:id="20"/>
      <w:bookmarkEnd w:id="21"/>
      <w:bookmarkEnd w:id="22"/>
      <w:bookmarkEnd w:id="23"/>
    </w:p>
    <w:p w14:paraId="7B5D270A" w14:textId="7A90552E" w:rsidR="00B74FA0" w:rsidRPr="00B74FA0" w:rsidRDefault="007F0193" w:rsidP="0043668C">
      <w:pPr>
        <w:pStyle w:val="u4"/>
        <w:rPr>
          <w:lang w:val="x-none"/>
        </w:rPr>
      </w:pPr>
      <w:r>
        <w:t>Chọn Sign Up</w:t>
      </w:r>
    </w:p>
    <w:p w14:paraId="70A67763" w14:textId="0E20CD8F" w:rsidR="00F705F3" w:rsidRDefault="007F6F15" w:rsidP="0043668C">
      <w:pPr>
        <w:pStyle w:val="u5"/>
        <w:rPr>
          <w:noProof/>
        </w:rPr>
      </w:pPr>
      <w:r>
        <w:rPr>
          <w:noProof/>
        </w:rPr>
        <w:pict w14:anchorId="2B487971">
          <v:shape id="_x0000_i1029" type="#_x0000_t75" style="width:439pt;height:247pt;visibility:visible">
            <v:imagedata r:id="rId12" o:title=""/>
          </v:shape>
        </w:pict>
      </w:r>
    </w:p>
    <w:p w14:paraId="1B7AA691" w14:textId="752B4A15" w:rsidR="007F0193" w:rsidRDefault="007F0193" w:rsidP="0043668C">
      <w:pPr>
        <w:pStyle w:val="u4"/>
        <w:rPr>
          <w:noProof/>
        </w:rPr>
      </w:pPr>
      <w:r>
        <w:rPr>
          <w:noProof/>
        </w:rPr>
        <w:t>Trang đăng ký</w:t>
      </w:r>
    </w:p>
    <w:p w14:paraId="2BC71983" w14:textId="52F81782" w:rsidR="00F705F3" w:rsidRDefault="007F6F15" w:rsidP="0043668C">
      <w:pPr>
        <w:pStyle w:val="u5"/>
        <w:rPr>
          <w:noProof/>
        </w:rPr>
      </w:pPr>
      <w:r>
        <w:rPr>
          <w:noProof/>
        </w:rPr>
        <w:pict w14:anchorId="7181979B">
          <v:shape id="_x0000_i1030" type="#_x0000_t75" style="width:439pt;height:247pt;visibility:visible">
            <v:imagedata r:id="rId13" o:title=""/>
          </v:shape>
        </w:pict>
      </w:r>
    </w:p>
    <w:p w14:paraId="12AAB7DC" w14:textId="3A5C4066" w:rsidR="007F0193" w:rsidRDefault="007F0193" w:rsidP="00F705F3">
      <w:pPr>
        <w:pStyle w:val="Paragraph"/>
        <w:rPr>
          <w:noProof/>
        </w:rPr>
      </w:pPr>
    </w:p>
    <w:p w14:paraId="001F5BDB" w14:textId="4E138905" w:rsidR="007F0193" w:rsidRDefault="007F0193" w:rsidP="00F705F3">
      <w:pPr>
        <w:pStyle w:val="Paragraph"/>
        <w:rPr>
          <w:noProof/>
        </w:rPr>
      </w:pPr>
    </w:p>
    <w:p w14:paraId="7E8F1A7D" w14:textId="02F388D1" w:rsidR="007F0193" w:rsidRDefault="007F0193" w:rsidP="00F705F3">
      <w:pPr>
        <w:pStyle w:val="Paragraph"/>
        <w:rPr>
          <w:noProof/>
        </w:rPr>
      </w:pPr>
    </w:p>
    <w:p w14:paraId="53D45905" w14:textId="122026AB" w:rsidR="007F0193" w:rsidRDefault="007F0193" w:rsidP="0043668C">
      <w:pPr>
        <w:pStyle w:val="u4"/>
        <w:rPr>
          <w:noProof/>
        </w:rPr>
      </w:pPr>
      <w:r>
        <w:rPr>
          <w:noProof/>
        </w:rPr>
        <w:lastRenderedPageBreak/>
        <w:t>Điền thông tin</w:t>
      </w:r>
    </w:p>
    <w:p w14:paraId="5C52F4F9" w14:textId="76781F92" w:rsidR="00F705F3" w:rsidRDefault="007F6F15" w:rsidP="0043668C">
      <w:pPr>
        <w:pStyle w:val="u5"/>
        <w:rPr>
          <w:noProof/>
        </w:rPr>
      </w:pPr>
      <w:r>
        <w:rPr>
          <w:noProof/>
        </w:rPr>
        <w:pict w14:anchorId="3D81D134">
          <v:shape id="_x0000_i1031" type="#_x0000_t75" style="width:439pt;height:247pt;visibility:visible">
            <v:imagedata r:id="rId14" o:title=""/>
          </v:shape>
        </w:pict>
      </w:r>
    </w:p>
    <w:p w14:paraId="79601FBE" w14:textId="2619D23C" w:rsidR="007F0193" w:rsidRDefault="007F0193" w:rsidP="0043668C">
      <w:pPr>
        <w:pStyle w:val="u4"/>
        <w:rPr>
          <w:noProof/>
        </w:rPr>
      </w:pPr>
      <w:r>
        <w:rPr>
          <w:noProof/>
        </w:rPr>
        <w:t>Kết quả được thêm vào database</w:t>
      </w:r>
    </w:p>
    <w:p w14:paraId="7E025456" w14:textId="485458AB" w:rsidR="007F0193" w:rsidRDefault="007F6F15" w:rsidP="0043668C">
      <w:pPr>
        <w:pStyle w:val="u5"/>
        <w:rPr>
          <w:noProof/>
        </w:rPr>
      </w:pPr>
      <w:r>
        <w:rPr>
          <w:noProof/>
        </w:rPr>
        <w:pict w14:anchorId="2FBFB25F">
          <v:shape id="_x0000_i1032" type="#_x0000_t75" style="width:439pt;height:233.5pt;visibility:visible">
            <v:imagedata r:id="rId15" o:title=""/>
          </v:shape>
        </w:pict>
      </w:r>
    </w:p>
    <w:p w14:paraId="66DA612D" w14:textId="62CED902" w:rsidR="007F0193" w:rsidRDefault="007F0193" w:rsidP="007F0193">
      <w:pPr>
        <w:pStyle w:val="Paragraph"/>
        <w:rPr>
          <w:noProof/>
        </w:rPr>
      </w:pPr>
    </w:p>
    <w:p w14:paraId="3467FD84" w14:textId="147577FD" w:rsidR="007F0193" w:rsidRDefault="007F0193" w:rsidP="007F0193">
      <w:pPr>
        <w:pStyle w:val="Paragraph"/>
        <w:rPr>
          <w:noProof/>
        </w:rPr>
      </w:pPr>
    </w:p>
    <w:p w14:paraId="7988DFE0" w14:textId="130192B5" w:rsidR="007F0193" w:rsidRDefault="007F0193" w:rsidP="007F0193">
      <w:pPr>
        <w:pStyle w:val="Paragraph"/>
        <w:rPr>
          <w:noProof/>
        </w:rPr>
      </w:pPr>
    </w:p>
    <w:p w14:paraId="3E65E6D2" w14:textId="6654E18D" w:rsidR="007F0193" w:rsidRDefault="007F0193" w:rsidP="007F0193">
      <w:pPr>
        <w:pStyle w:val="Paragraph"/>
        <w:rPr>
          <w:noProof/>
        </w:rPr>
      </w:pPr>
    </w:p>
    <w:p w14:paraId="615DC134" w14:textId="64C9BFB4" w:rsidR="007F0193" w:rsidRDefault="007F0193" w:rsidP="007F0193">
      <w:pPr>
        <w:pStyle w:val="Paragraph"/>
        <w:rPr>
          <w:noProof/>
        </w:rPr>
      </w:pPr>
    </w:p>
    <w:p w14:paraId="2ACC5819" w14:textId="7C5C8CA6" w:rsidR="007F0193" w:rsidRDefault="007F0193" w:rsidP="007F0193">
      <w:pPr>
        <w:pStyle w:val="Paragraph"/>
        <w:rPr>
          <w:noProof/>
        </w:rPr>
      </w:pPr>
    </w:p>
    <w:p w14:paraId="5BBD7485" w14:textId="0E2C093B" w:rsidR="007F0193" w:rsidRDefault="007F0193" w:rsidP="007F0193">
      <w:pPr>
        <w:pStyle w:val="Paragraph"/>
        <w:rPr>
          <w:noProof/>
        </w:rPr>
      </w:pPr>
    </w:p>
    <w:p w14:paraId="4A6ADA06" w14:textId="5E5C57CB" w:rsidR="007F0193" w:rsidRDefault="007F0193" w:rsidP="0043668C">
      <w:pPr>
        <w:pStyle w:val="u4"/>
        <w:rPr>
          <w:noProof/>
        </w:rPr>
      </w:pPr>
      <w:r>
        <w:rPr>
          <w:noProof/>
        </w:rPr>
        <w:lastRenderedPageBreak/>
        <w:t xml:space="preserve">Đăng ký với tài khoản đã tồn tại </w:t>
      </w:r>
    </w:p>
    <w:p w14:paraId="5896641E" w14:textId="17A0DD4B" w:rsidR="007F0193" w:rsidRDefault="007F6F15" w:rsidP="0043668C">
      <w:pPr>
        <w:pStyle w:val="u5"/>
        <w:rPr>
          <w:noProof/>
        </w:rPr>
      </w:pPr>
      <w:r>
        <w:pict w14:anchorId="058B59FE">
          <v:shape id="_x0000_i1033" type="#_x0000_t75" style="width:439pt;height:247pt;visibility:visible">
            <v:imagedata r:id="rId16" o:title=""/>
          </v:shape>
        </w:pict>
      </w:r>
    </w:p>
    <w:p w14:paraId="115631DC" w14:textId="6AE9C7B9" w:rsidR="007F0193" w:rsidRDefault="007F0193" w:rsidP="0043668C">
      <w:pPr>
        <w:pStyle w:val="u4"/>
        <w:rPr>
          <w:noProof/>
        </w:rPr>
      </w:pPr>
      <w:r>
        <w:rPr>
          <w:noProof/>
        </w:rPr>
        <w:t>Hiện thông báo sai</w:t>
      </w:r>
    </w:p>
    <w:p w14:paraId="7B2DD1C2" w14:textId="47662EFE" w:rsidR="007F0193" w:rsidRDefault="007F6F15" w:rsidP="0043668C">
      <w:pPr>
        <w:pStyle w:val="u5"/>
        <w:rPr>
          <w:noProof/>
        </w:rPr>
      </w:pPr>
      <w:r>
        <w:rPr>
          <w:noProof/>
        </w:rPr>
        <w:pict w14:anchorId="5B0F5614">
          <v:shape id="_x0000_i1034" type="#_x0000_t75" style="width:439pt;height:247pt;visibility:visible">
            <v:imagedata r:id="rId17" o:title=""/>
          </v:shape>
        </w:pict>
      </w:r>
    </w:p>
    <w:p w14:paraId="3625B026" w14:textId="5EE36E88" w:rsidR="00D755A3" w:rsidRDefault="00D755A3" w:rsidP="00D755A3">
      <w:pPr>
        <w:pStyle w:val="Paragraph"/>
      </w:pPr>
    </w:p>
    <w:p w14:paraId="5614313F" w14:textId="5FB20F8F" w:rsidR="00D755A3" w:rsidRDefault="00D755A3" w:rsidP="00D755A3">
      <w:pPr>
        <w:pStyle w:val="Paragraph"/>
      </w:pPr>
    </w:p>
    <w:p w14:paraId="4D0BBA57" w14:textId="77777777" w:rsidR="00D755A3" w:rsidRPr="00D755A3" w:rsidRDefault="00D755A3" w:rsidP="00D755A3">
      <w:pPr>
        <w:pStyle w:val="Paragraph"/>
      </w:pPr>
    </w:p>
    <w:p w14:paraId="12C545FC" w14:textId="77777777" w:rsidR="00C6304A" w:rsidRPr="00C6304A" w:rsidRDefault="00C6304A" w:rsidP="00C6304A">
      <w:pPr>
        <w:pStyle w:val="Paragraph"/>
        <w:rPr>
          <w:lang w:val="x-none" w:eastAsia="x-none"/>
        </w:rPr>
      </w:pPr>
    </w:p>
    <w:p w14:paraId="7905DA8F" w14:textId="30E126CD" w:rsidR="007F0193" w:rsidRPr="00D755A3" w:rsidRDefault="00EA17EA" w:rsidP="00AC7157">
      <w:pPr>
        <w:pStyle w:val="u3"/>
      </w:pPr>
      <w:bookmarkStart w:id="24" w:name="_Toc153560227"/>
      <w:bookmarkStart w:id="25" w:name="_Toc153561592"/>
      <w:bookmarkStart w:id="26" w:name="_Toc153741622"/>
      <w:bookmarkStart w:id="27" w:name="_Toc153742424"/>
      <w:r w:rsidRPr="00257472">
        <w:lastRenderedPageBreak/>
        <w:t>Đăng nhập:</w:t>
      </w:r>
      <w:bookmarkEnd w:id="24"/>
      <w:bookmarkEnd w:id="25"/>
      <w:bookmarkEnd w:id="26"/>
      <w:bookmarkEnd w:id="27"/>
    </w:p>
    <w:p w14:paraId="072F1DF6" w14:textId="6B7CC473" w:rsidR="007F0193" w:rsidRPr="007F0193" w:rsidRDefault="007F0193" w:rsidP="0043668C">
      <w:pPr>
        <w:pStyle w:val="u4"/>
        <w:rPr>
          <w:lang w:val="x-none"/>
        </w:rPr>
      </w:pPr>
      <w:r>
        <w:t>Đăng nhập với tài khoản tồn tại</w:t>
      </w:r>
    </w:p>
    <w:p w14:paraId="6ED95958" w14:textId="2C896A96" w:rsidR="00F705F3" w:rsidRDefault="007F6F15" w:rsidP="0043668C">
      <w:pPr>
        <w:pStyle w:val="u5"/>
        <w:rPr>
          <w:noProof/>
        </w:rPr>
      </w:pPr>
      <w:r>
        <w:rPr>
          <w:noProof/>
        </w:rPr>
        <w:pict w14:anchorId="0F8F0243">
          <v:shape id="_x0000_i1035" type="#_x0000_t75" style="width:439pt;height:247pt;visibility:visible">
            <v:imagedata r:id="rId18" o:title=""/>
          </v:shape>
        </w:pict>
      </w:r>
    </w:p>
    <w:p w14:paraId="2ECACB3E" w14:textId="24539709" w:rsidR="007F0193" w:rsidRDefault="007F0193" w:rsidP="0043668C">
      <w:pPr>
        <w:pStyle w:val="u4"/>
        <w:rPr>
          <w:noProof/>
        </w:rPr>
      </w:pPr>
      <w:r>
        <w:rPr>
          <w:noProof/>
        </w:rPr>
        <w:t>Đăng nhập thành công đưa vào trang chính</w:t>
      </w:r>
    </w:p>
    <w:p w14:paraId="536D2991" w14:textId="4FF745C9" w:rsidR="00F705F3" w:rsidRDefault="007F6F15" w:rsidP="0043668C">
      <w:pPr>
        <w:pStyle w:val="u5"/>
        <w:rPr>
          <w:noProof/>
        </w:rPr>
      </w:pPr>
      <w:r>
        <w:rPr>
          <w:noProof/>
        </w:rPr>
        <w:pict w14:anchorId="45501243">
          <v:shape id="_x0000_i1036" type="#_x0000_t75" style="width:439pt;height:247pt;visibility:visible">
            <v:imagedata r:id="rId19" o:title=""/>
          </v:shape>
        </w:pict>
      </w:r>
    </w:p>
    <w:p w14:paraId="5C3D1D6A" w14:textId="5A8F8F9F" w:rsidR="00F705F3" w:rsidRDefault="007F6F15" w:rsidP="0043668C">
      <w:pPr>
        <w:pStyle w:val="u5"/>
        <w:rPr>
          <w:noProof/>
        </w:rPr>
      </w:pPr>
      <w:r>
        <w:rPr>
          <w:noProof/>
        </w:rPr>
        <w:lastRenderedPageBreak/>
        <w:pict w14:anchorId="08D20751">
          <v:shape id="_x0000_i1037" type="#_x0000_t75" style="width:439pt;height:247pt;visibility:visible">
            <v:imagedata r:id="rId20" o:title=""/>
          </v:shape>
        </w:pict>
      </w:r>
    </w:p>
    <w:p w14:paraId="50859DE7" w14:textId="489A5D9D" w:rsidR="00F705F3" w:rsidRDefault="007F6F15" w:rsidP="0043668C">
      <w:pPr>
        <w:pStyle w:val="u5"/>
        <w:rPr>
          <w:noProof/>
        </w:rPr>
      </w:pPr>
      <w:r>
        <w:rPr>
          <w:noProof/>
        </w:rPr>
        <w:pict w14:anchorId="3D2E2DDD">
          <v:shape id="_x0000_i1038" type="#_x0000_t75" style="width:439pt;height:247pt;visibility:visible">
            <v:imagedata r:id="rId21" o:title=""/>
          </v:shape>
        </w:pict>
      </w:r>
    </w:p>
    <w:p w14:paraId="65063363" w14:textId="39EE57A0" w:rsidR="00D755A3" w:rsidRDefault="00D755A3" w:rsidP="00D755A3">
      <w:pPr>
        <w:pStyle w:val="Paragraph"/>
      </w:pPr>
    </w:p>
    <w:p w14:paraId="07A455DE" w14:textId="467ED6BA" w:rsidR="00D755A3" w:rsidRDefault="00D755A3" w:rsidP="00D755A3">
      <w:pPr>
        <w:pStyle w:val="Paragraph"/>
      </w:pPr>
    </w:p>
    <w:p w14:paraId="0B007670" w14:textId="2BCC6A80" w:rsidR="00D755A3" w:rsidRDefault="00D755A3" w:rsidP="00D755A3">
      <w:pPr>
        <w:pStyle w:val="Paragraph"/>
      </w:pPr>
    </w:p>
    <w:p w14:paraId="5C1E72BC" w14:textId="17248605" w:rsidR="00D755A3" w:rsidRDefault="00D755A3" w:rsidP="00D755A3">
      <w:pPr>
        <w:pStyle w:val="Paragraph"/>
      </w:pPr>
    </w:p>
    <w:p w14:paraId="6F361A9F" w14:textId="77777777" w:rsidR="00D755A3" w:rsidRPr="00D755A3" w:rsidRDefault="00D755A3" w:rsidP="00D755A3">
      <w:pPr>
        <w:pStyle w:val="Paragraph"/>
      </w:pPr>
    </w:p>
    <w:p w14:paraId="54EFAAB7" w14:textId="77777777" w:rsidR="00C6304A" w:rsidRPr="00C6304A" w:rsidRDefault="00C6304A" w:rsidP="00C6304A">
      <w:pPr>
        <w:pStyle w:val="Paragraph"/>
        <w:rPr>
          <w:lang w:val="x-none" w:eastAsia="x-none"/>
        </w:rPr>
      </w:pPr>
    </w:p>
    <w:p w14:paraId="78E5CA2D" w14:textId="4FE501EC" w:rsidR="00EA17EA" w:rsidRPr="00257472" w:rsidRDefault="00EA17EA" w:rsidP="00AC7157">
      <w:pPr>
        <w:pStyle w:val="u3"/>
        <w:rPr>
          <w:bCs/>
        </w:rPr>
      </w:pPr>
      <w:bookmarkStart w:id="28" w:name="_Toc153560228"/>
      <w:bookmarkStart w:id="29" w:name="_Toc153561593"/>
      <w:bookmarkStart w:id="30" w:name="_Toc153741623"/>
      <w:bookmarkStart w:id="31" w:name="_Toc153742425"/>
      <w:r w:rsidRPr="00257472">
        <w:lastRenderedPageBreak/>
        <w:t>Trang cá nhân người dùng:</w:t>
      </w:r>
      <w:bookmarkEnd w:id="28"/>
      <w:bookmarkEnd w:id="29"/>
      <w:bookmarkEnd w:id="30"/>
      <w:bookmarkEnd w:id="31"/>
    </w:p>
    <w:p w14:paraId="3223329A" w14:textId="3A055778" w:rsidR="007F0193" w:rsidRDefault="00D755A3" w:rsidP="00D755A3">
      <w:pPr>
        <w:pStyle w:val="u4"/>
        <w:numPr>
          <w:ilvl w:val="0"/>
          <w:numId w:val="0"/>
        </w:numPr>
        <w:ind w:left="864"/>
        <w:rPr>
          <w:lang w:val="vi-VN"/>
        </w:rPr>
      </w:pPr>
      <w:bookmarkStart w:id="32" w:name="_Toc153561594"/>
      <w:r>
        <w:t xml:space="preserve">a. </w:t>
      </w:r>
      <w:r w:rsidR="00257472" w:rsidRPr="0043668C">
        <w:rPr>
          <w:lang w:val="vi-VN"/>
        </w:rPr>
        <w:t xml:space="preserve">Người dùng xem </w:t>
      </w:r>
      <w:r w:rsidR="00257472" w:rsidRPr="0043668C">
        <w:t>trang</w:t>
      </w:r>
      <w:r w:rsidR="00257472" w:rsidRPr="0043668C">
        <w:rPr>
          <w:lang w:val="vi-VN"/>
        </w:rPr>
        <w:t xml:space="preserve"> cá nhân của bản thân:</w:t>
      </w:r>
      <w:bookmarkEnd w:id="32"/>
    </w:p>
    <w:p w14:paraId="74AA4369" w14:textId="6297D5F2" w:rsidR="007F0193" w:rsidRPr="007F0193" w:rsidRDefault="007F0193" w:rsidP="007F0193">
      <w:pPr>
        <w:pStyle w:val="Paragraph"/>
        <w:numPr>
          <w:ilvl w:val="0"/>
          <w:numId w:val="37"/>
        </w:numPr>
        <w:rPr>
          <w:lang w:val="vi-VN"/>
        </w:rPr>
      </w:pPr>
      <w:r>
        <w:t>Click vào phần Mai Văn Hà để xem trang cá nhân</w:t>
      </w:r>
    </w:p>
    <w:p w14:paraId="69DE42AF" w14:textId="75F77FCD" w:rsidR="00C6304A" w:rsidRDefault="007F6F15" w:rsidP="0043668C">
      <w:pPr>
        <w:pStyle w:val="u5"/>
        <w:rPr>
          <w:noProof/>
        </w:rPr>
      </w:pPr>
      <w:r>
        <w:rPr>
          <w:noProof/>
        </w:rPr>
        <w:pict w14:anchorId="42012F9F">
          <v:shape id="_x0000_i1039" type="#_x0000_t75" style="width:439pt;height:247pt;visibility:visible">
            <v:imagedata r:id="rId22" o:title=""/>
          </v:shape>
        </w:pict>
      </w:r>
    </w:p>
    <w:p w14:paraId="32EEC1FA" w14:textId="04A8E325" w:rsidR="007F0193" w:rsidRDefault="007F0193" w:rsidP="0043668C">
      <w:pPr>
        <w:pStyle w:val="u4"/>
        <w:rPr>
          <w:noProof/>
        </w:rPr>
      </w:pPr>
      <w:r>
        <w:rPr>
          <w:noProof/>
        </w:rPr>
        <w:t>Giao diện trang cá nhân, nếu là trang của chính mình thì hiển thị ra các nút cập nhật profile người dùng và bài báo thông tin của chính mình</w:t>
      </w:r>
    </w:p>
    <w:p w14:paraId="7EB928B7" w14:textId="0BFEBB3C" w:rsidR="00F705F3" w:rsidRDefault="007F6F15" w:rsidP="0043668C">
      <w:pPr>
        <w:pStyle w:val="u5"/>
        <w:rPr>
          <w:noProof/>
        </w:rPr>
      </w:pPr>
      <w:r>
        <w:rPr>
          <w:noProof/>
        </w:rPr>
        <w:pict w14:anchorId="1D215BED">
          <v:shape id="_x0000_i1040" type="#_x0000_t75" style="width:439pt;height:247pt;visibility:visible">
            <v:imagedata r:id="rId23" o:title=""/>
          </v:shape>
        </w:pict>
      </w:r>
    </w:p>
    <w:p w14:paraId="4661B63A" w14:textId="6591654A" w:rsidR="00F705F3" w:rsidRPr="00C6304A" w:rsidRDefault="007F6F15" w:rsidP="0043668C">
      <w:pPr>
        <w:pStyle w:val="u5"/>
        <w:rPr>
          <w:lang w:val="vi-VN"/>
        </w:rPr>
      </w:pPr>
      <w:r>
        <w:rPr>
          <w:noProof/>
        </w:rPr>
        <w:lastRenderedPageBreak/>
        <w:pict w14:anchorId="1CB84DE7">
          <v:shape id="_x0000_i1041" type="#_x0000_t75" style="width:439pt;height:247pt;visibility:visible">
            <v:imagedata r:id="rId24" o:title=""/>
          </v:shape>
        </w:pict>
      </w:r>
    </w:p>
    <w:p w14:paraId="7C8B1CD3" w14:textId="5E1EA2F5" w:rsidR="00257472" w:rsidRDefault="00257472" w:rsidP="00712CA3">
      <w:pPr>
        <w:pStyle w:val="u4"/>
        <w:rPr>
          <w:lang w:val="vi-VN"/>
        </w:rPr>
      </w:pPr>
      <w:bookmarkStart w:id="33" w:name="_Toc153561595"/>
      <w:r w:rsidRPr="00257472">
        <w:rPr>
          <w:lang w:val="vi-VN"/>
        </w:rPr>
        <w:t>Người dùng xem trang cá nhân của người dùng khác:</w:t>
      </w:r>
      <w:bookmarkEnd w:id="33"/>
    </w:p>
    <w:p w14:paraId="585E8AC3" w14:textId="1E39BFF7" w:rsidR="007F0193" w:rsidRPr="007F0193" w:rsidRDefault="007F0193" w:rsidP="0043668C">
      <w:pPr>
        <w:pStyle w:val="u4"/>
        <w:rPr>
          <w:lang w:val="vi-VN"/>
        </w:rPr>
      </w:pPr>
      <w:r>
        <w:t>Click vào phần tên tác giả của một bài post</w:t>
      </w:r>
    </w:p>
    <w:p w14:paraId="77EE05EB" w14:textId="288618DC" w:rsidR="00F705F3" w:rsidRDefault="007F6F15" w:rsidP="0043668C">
      <w:pPr>
        <w:pStyle w:val="u5"/>
        <w:rPr>
          <w:noProof/>
        </w:rPr>
      </w:pPr>
      <w:r>
        <w:rPr>
          <w:noProof/>
        </w:rPr>
        <w:pict w14:anchorId="05605DAC">
          <v:shape id="_x0000_i1042" type="#_x0000_t75" style="width:439pt;height:247pt;visibility:visible">
            <v:imagedata r:id="rId25" o:title=""/>
          </v:shape>
        </w:pict>
      </w:r>
    </w:p>
    <w:p w14:paraId="3B747741" w14:textId="7E0FCF74" w:rsidR="007F0193" w:rsidRDefault="007F0193" w:rsidP="00F705F3">
      <w:pPr>
        <w:pStyle w:val="Paragraph"/>
        <w:rPr>
          <w:noProof/>
        </w:rPr>
      </w:pPr>
    </w:p>
    <w:p w14:paraId="3F9682FC" w14:textId="0C2BE27B" w:rsidR="007F0193" w:rsidRDefault="007F0193" w:rsidP="00F705F3">
      <w:pPr>
        <w:pStyle w:val="Paragraph"/>
        <w:rPr>
          <w:noProof/>
        </w:rPr>
      </w:pPr>
    </w:p>
    <w:p w14:paraId="0A9C2F80" w14:textId="24D6F86D" w:rsidR="007F0193" w:rsidRDefault="007F0193" w:rsidP="00F705F3">
      <w:pPr>
        <w:pStyle w:val="Paragraph"/>
        <w:rPr>
          <w:noProof/>
        </w:rPr>
      </w:pPr>
    </w:p>
    <w:p w14:paraId="6605268B" w14:textId="6EA47E22" w:rsidR="007F0193" w:rsidRDefault="007F0193" w:rsidP="00F705F3">
      <w:pPr>
        <w:pStyle w:val="Paragraph"/>
        <w:rPr>
          <w:noProof/>
        </w:rPr>
      </w:pPr>
    </w:p>
    <w:p w14:paraId="3787BDD0" w14:textId="6D8997EC" w:rsidR="007F0193" w:rsidRDefault="007F0193" w:rsidP="00F705F3">
      <w:pPr>
        <w:pStyle w:val="Paragraph"/>
        <w:rPr>
          <w:noProof/>
        </w:rPr>
      </w:pPr>
    </w:p>
    <w:p w14:paraId="3F9ADE86" w14:textId="335792DF" w:rsidR="007F0193" w:rsidRDefault="007F0193" w:rsidP="00F705F3">
      <w:pPr>
        <w:pStyle w:val="Paragraph"/>
        <w:rPr>
          <w:noProof/>
        </w:rPr>
      </w:pPr>
    </w:p>
    <w:p w14:paraId="41AA46D5" w14:textId="2D9C9202" w:rsidR="007F0193" w:rsidRDefault="007F0193" w:rsidP="0043668C">
      <w:pPr>
        <w:pStyle w:val="u4"/>
        <w:rPr>
          <w:noProof/>
        </w:rPr>
      </w:pPr>
      <w:r>
        <w:rPr>
          <w:noProof/>
        </w:rPr>
        <w:lastRenderedPageBreak/>
        <w:t>Xem được trang các nhân người khác và không thể chỉnh sửa chỉ có thể xem thông tin</w:t>
      </w:r>
    </w:p>
    <w:p w14:paraId="236D8509" w14:textId="70A6B990" w:rsidR="00F705F3" w:rsidRDefault="007F6F15" w:rsidP="0043668C">
      <w:pPr>
        <w:pStyle w:val="u5"/>
        <w:rPr>
          <w:noProof/>
        </w:rPr>
      </w:pPr>
      <w:r>
        <w:rPr>
          <w:noProof/>
        </w:rPr>
        <w:pict w14:anchorId="64CB6D6D">
          <v:shape id="_x0000_i1043" type="#_x0000_t75" style="width:439pt;height:247pt;visibility:visible">
            <v:imagedata r:id="rId26" o:title=""/>
          </v:shape>
        </w:pict>
      </w:r>
    </w:p>
    <w:p w14:paraId="4729BD87" w14:textId="79F95985" w:rsidR="00F705F3" w:rsidRDefault="007F6F15" w:rsidP="0043668C">
      <w:pPr>
        <w:pStyle w:val="u5"/>
        <w:rPr>
          <w:noProof/>
        </w:rPr>
      </w:pPr>
      <w:r>
        <w:rPr>
          <w:noProof/>
        </w:rPr>
        <w:pict w14:anchorId="1FDB556F">
          <v:shape id="_x0000_i1044" type="#_x0000_t75" style="width:439pt;height:247pt;visibility:visible">
            <v:imagedata r:id="rId27" o:title=""/>
          </v:shape>
        </w:pict>
      </w:r>
    </w:p>
    <w:p w14:paraId="6DEC4384" w14:textId="1BE71711" w:rsidR="00D755A3" w:rsidRDefault="00D755A3" w:rsidP="00D755A3">
      <w:pPr>
        <w:pStyle w:val="Paragraph"/>
      </w:pPr>
    </w:p>
    <w:p w14:paraId="0B6CA140" w14:textId="6172BEF5" w:rsidR="00D755A3" w:rsidRDefault="00D755A3" w:rsidP="00D755A3">
      <w:pPr>
        <w:pStyle w:val="Paragraph"/>
      </w:pPr>
    </w:p>
    <w:p w14:paraId="0A14AB60" w14:textId="55FF4AB4" w:rsidR="00D755A3" w:rsidRDefault="00D755A3" w:rsidP="00D755A3">
      <w:pPr>
        <w:pStyle w:val="Paragraph"/>
      </w:pPr>
    </w:p>
    <w:p w14:paraId="3DE1CA82" w14:textId="77777777" w:rsidR="00D755A3" w:rsidRPr="00D755A3" w:rsidRDefault="00D755A3" w:rsidP="00D755A3">
      <w:pPr>
        <w:pStyle w:val="Paragraph"/>
      </w:pPr>
    </w:p>
    <w:p w14:paraId="3B56566B" w14:textId="77777777" w:rsidR="00C6304A" w:rsidRPr="00C6304A" w:rsidRDefault="00C6304A" w:rsidP="00C6304A">
      <w:pPr>
        <w:pStyle w:val="Paragraph"/>
        <w:rPr>
          <w:lang w:val="vi-VN"/>
        </w:rPr>
      </w:pPr>
    </w:p>
    <w:p w14:paraId="06C51A18" w14:textId="5DA12183" w:rsidR="007F0193" w:rsidRPr="00751CD2" w:rsidRDefault="00EA17EA" w:rsidP="00AC7157">
      <w:pPr>
        <w:pStyle w:val="u3"/>
      </w:pPr>
      <w:bookmarkStart w:id="34" w:name="_Toc153560229"/>
      <w:bookmarkStart w:id="35" w:name="_Toc153561596"/>
      <w:bookmarkStart w:id="36" w:name="_Toc153741624"/>
      <w:bookmarkStart w:id="37" w:name="_Toc153742426"/>
      <w:r w:rsidRPr="00257472">
        <w:lastRenderedPageBreak/>
        <w:t xml:space="preserve">Cập nhật thông tin </w:t>
      </w:r>
      <w:r w:rsidR="00257472" w:rsidRPr="00257472">
        <w:t>người dùng:</w:t>
      </w:r>
      <w:bookmarkEnd w:id="34"/>
      <w:bookmarkEnd w:id="35"/>
      <w:bookmarkEnd w:id="36"/>
      <w:bookmarkEnd w:id="37"/>
    </w:p>
    <w:p w14:paraId="18661CE1" w14:textId="28AD6AD3" w:rsidR="007F0193" w:rsidRPr="007F0193" w:rsidRDefault="007F0193" w:rsidP="0043668C">
      <w:pPr>
        <w:pStyle w:val="u4"/>
        <w:rPr>
          <w:lang w:val="x-none"/>
        </w:rPr>
      </w:pPr>
      <w:r>
        <w:t>Nhấn vào nút Update</w:t>
      </w:r>
    </w:p>
    <w:p w14:paraId="1F861696" w14:textId="42BC331A" w:rsidR="00F705F3" w:rsidRDefault="007F6F15" w:rsidP="0043668C">
      <w:pPr>
        <w:pStyle w:val="u5"/>
        <w:rPr>
          <w:noProof/>
        </w:rPr>
      </w:pPr>
      <w:r>
        <w:rPr>
          <w:noProof/>
        </w:rPr>
        <w:pict w14:anchorId="58056808">
          <v:shape id="_x0000_i1045" type="#_x0000_t75" style="width:439pt;height:247pt;visibility:visible">
            <v:imagedata r:id="rId28" o:title=""/>
          </v:shape>
        </w:pict>
      </w:r>
    </w:p>
    <w:p w14:paraId="49014490" w14:textId="70CCBAD4" w:rsidR="00C957D8" w:rsidRDefault="00C957D8" w:rsidP="0043668C">
      <w:pPr>
        <w:pStyle w:val="u4"/>
        <w:rPr>
          <w:noProof/>
        </w:rPr>
      </w:pPr>
      <w:r>
        <w:rPr>
          <w:noProof/>
        </w:rPr>
        <w:t>Kết quả sau khi cập nhật</w:t>
      </w:r>
    </w:p>
    <w:p w14:paraId="617EEFE1" w14:textId="23B04265" w:rsidR="00F705F3" w:rsidRDefault="007F6F15" w:rsidP="0043668C">
      <w:pPr>
        <w:pStyle w:val="u5"/>
        <w:rPr>
          <w:noProof/>
        </w:rPr>
      </w:pPr>
      <w:r>
        <w:rPr>
          <w:noProof/>
        </w:rPr>
        <w:pict w14:anchorId="2DDD14FE">
          <v:shape id="_x0000_i1046" type="#_x0000_t75" style="width:439pt;height:247pt;visibility:visible">
            <v:imagedata r:id="rId29" o:title=""/>
          </v:shape>
        </w:pict>
      </w:r>
    </w:p>
    <w:p w14:paraId="3BEFDE41" w14:textId="7C2E3AFA" w:rsidR="00C957D8" w:rsidRDefault="00C957D8" w:rsidP="00F705F3">
      <w:pPr>
        <w:pStyle w:val="Paragraph"/>
        <w:rPr>
          <w:noProof/>
        </w:rPr>
      </w:pPr>
    </w:p>
    <w:p w14:paraId="14998115" w14:textId="5FF9CAA2" w:rsidR="00C957D8" w:rsidRDefault="00C957D8" w:rsidP="00F705F3">
      <w:pPr>
        <w:pStyle w:val="Paragraph"/>
        <w:rPr>
          <w:noProof/>
        </w:rPr>
      </w:pPr>
    </w:p>
    <w:p w14:paraId="0CDF980C" w14:textId="78D8CD1D" w:rsidR="00C957D8" w:rsidRDefault="00C957D8" w:rsidP="00F705F3">
      <w:pPr>
        <w:pStyle w:val="Paragraph"/>
        <w:rPr>
          <w:noProof/>
        </w:rPr>
      </w:pPr>
    </w:p>
    <w:p w14:paraId="3041B9B0" w14:textId="647D5AFE" w:rsidR="00C957D8" w:rsidRDefault="00C957D8" w:rsidP="00F705F3">
      <w:pPr>
        <w:pStyle w:val="Paragraph"/>
        <w:rPr>
          <w:noProof/>
        </w:rPr>
      </w:pPr>
    </w:p>
    <w:p w14:paraId="3818BC1C" w14:textId="27F53EFD" w:rsidR="00C957D8" w:rsidRDefault="00C957D8" w:rsidP="00F705F3">
      <w:pPr>
        <w:pStyle w:val="Paragraph"/>
        <w:rPr>
          <w:noProof/>
        </w:rPr>
      </w:pPr>
    </w:p>
    <w:p w14:paraId="2BA2A7F0" w14:textId="1A1160E8" w:rsidR="00C957D8" w:rsidRDefault="00C957D8" w:rsidP="00F705F3">
      <w:pPr>
        <w:pStyle w:val="Paragraph"/>
        <w:rPr>
          <w:noProof/>
        </w:rPr>
      </w:pPr>
    </w:p>
    <w:p w14:paraId="27BF5908" w14:textId="3DE5E377" w:rsidR="00C957D8" w:rsidRDefault="00C957D8" w:rsidP="0043668C">
      <w:pPr>
        <w:pStyle w:val="u4"/>
        <w:rPr>
          <w:noProof/>
        </w:rPr>
      </w:pPr>
      <w:r>
        <w:rPr>
          <w:noProof/>
        </w:rPr>
        <w:t>Kết quả trên database</w:t>
      </w:r>
    </w:p>
    <w:p w14:paraId="18BB72B8" w14:textId="3C3A4D32" w:rsidR="00C957D8" w:rsidRPr="00F705F3" w:rsidRDefault="007F6F15" w:rsidP="0043668C">
      <w:pPr>
        <w:pStyle w:val="u5"/>
        <w:rPr>
          <w:lang w:val="x-none" w:eastAsia="x-none"/>
        </w:rPr>
      </w:pPr>
      <w:r>
        <w:rPr>
          <w:noProof/>
        </w:rPr>
        <w:pict w14:anchorId="10F904D0">
          <v:shape id="_x0000_i1047" type="#_x0000_t75" style="width:439pt;height:233.5pt;visibility:visible">
            <v:imagedata r:id="rId30" o:title=""/>
          </v:shape>
        </w:pict>
      </w:r>
    </w:p>
    <w:p w14:paraId="3CEA7FD8" w14:textId="37541549" w:rsidR="00EA17EA" w:rsidRDefault="00EA17EA" w:rsidP="00AC7157">
      <w:pPr>
        <w:pStyle w:val="u3"/>
      </w:pPr>
      <w:bookmarkStart w:id="38" w:name="_Toc153560230"/>
      <w:bookmarkStart w:id="39" w:name="_Toc153561597"/>
      <w:bookmarkStart w:id="40" w:name="_Toc153741625"/>
      <w:bookmarkStart w:id="41" w:name="_Toc153742427"/>
      <w:r w:rsidRPr="00257472">
        <w:t>Tạo bài đăng mới:</w:t>
      </w:r>
      <w:bookmarkEnd w:id="38"/>
      <w:bookmarkEnd w:id="39"/>
      <w:bookmarkEnd w:id="40"/>
      <w:bookmarkEnd w:id="41"/>
    </w:p>
    <w:p w14:paraId="2FC16F2E" w14:textId="3ED625F6" w:rsidR="00C957D8" w:rsidRPr="00C957D8" w:rsidRDefault="00C957D8" w:rsidP="0043668C">
      <w:pPr>
        <w:pStyle w:val="u4"/>
        <w:rPr>
          <w:lang w:val="x-none"/>
        </w:rPr>
      </w:pPr>
      <w:r>
        <w:t>Nhấn vào tạo bài đăng mới</w:t>
      </w:r>
    </w:p>
    <w:p w14:paraId="7FAD6FC0" w14:textId="387B1F37" w:rsidR="00C6304A" w:rsidRDefault="007F6F15" w:rsidP="0043668C">
      <w:pPr>
        <w:pStyle w:val="u5"/>
        <w:rPr>
          <w:noProof/>
        </w:rPr>
      </w:pPr>
      <w:r>
        <w:rPr>
          <w:noProof/>
        </w:rPr>
        <w:pict w14:anchorId="1BCB94B3">
          <v:shape id="_x0000_i1048" type="#_x0000_t75" style="width:439pt;height:247pt;visibility:visible">
            <v:imagedata r:id="rId31" o:title=""/>
          </v:shape>
        </w:pict>
      </w:r>
    </w:p>
    <w:p w14:paraId="66695A71" w14:textId="72BF9C9B" w:rsidR="00C957D8" w:rsidRDefault="00C957D8" w:rsidP="00C6304A">
      <w:pPr>
        <w:pStyle w:val="Paragraph"/>
        <w:rPr>
          <w:noProof/>
        </w:rPr>
      </w:pPr>
    </w:p>
    <w:p w14:paraId="3BE7D44E" w14:textId="47C880B0" w:rsidR="00C957D8" w:rsidRDefault="00C957D8" w:rsidP="00C6304A">
      <w:pPr>
        <w:pStyle w:val="Paragraph"/>
        <w:rPr>
          <w:noProof/>
        </w:rPr>
      </w:pPr>
    </w:p>
    <w:p w14:paraId="71FDBD4C" w14:textId="2E53F2E3" w:rsidR="00C957D8" w:rsidRDefault="00C957D8" w:rsidP="00C6304A">
      <w:pPr>
        <w:pStyle w:val="Paragraph"/>
        <w:rPr>
          <w:noProof/>
        </w:rPr>
      </w:pPr>
    </w:p>
    <w:p w14:paraId="6599C60E" w14:textId="574FEDE3" w:rsidR="00C957D8" w:rsidRDefault="00C957D8" w:rsidP="00C6304A">
      <w:pPr>
        <w:pStyle w:val="Paragraph"/>
        <w:rPr>
          <w:noProof/>
        </w:rPr>
      </w:pPr>
    </w:p>
    <w:p w14:paraId="3065FF66" w14:textId="5403AF0A" w:rsidR="00C957D8" w:rsidRDefault="00C957D8" w:rsidP="00C6304A">
      <w:pPr>
        <w:pStyle w:val="Paragraph"/>
        <w:rPr>
          <w:noProof/>
        </w:rPr>
      </w:pPr>
    </w:p>
    <w:p w14:paraId="2C5EFB4F" w14:textId="59BE829D" w:rsidR="00C957D8" w:rsidRDefault="00C957D8" w:rsidP="0043668C">
      <w:pPr>
        <w:pStyle w:val="u4"/>
        <w:rPr>
          <w:noProof/>
        </w:rPr>
      </w:pPr>
      <w:r>
        <w:rPr>
          <w:noProof/>
        </w:rPr>
        <w:lastRenderedPageBreak/>
        <w:t>Fomr tạo bài đăng mới</w:t>
      </w:r>
    </w:p>
    <w:p w14:paraId="5166A072" w14:textId="7CA5B997" w:rsidR="00B02D1D" w:rsidRDefault="007F6F15" w:rsidP="0043668C">
      <w:pPr>
        <w:pStyle w:val="u5"/>
        <w:rPr>
          <w:noProof/>
        </w:rPr>
      </w:pPr>
      <w:r>
        <w:rPr>
          <w:noProof/>
        </w:rPr>
        <w:pict w14:anchorId="0461CEF1">
          <v:shape id="_x0000_i1049" type="#_x0000_t75" style="width:439pt;height:247pt;visibility:visible">
            <v:imagedata r:id="rId32" o:title=""/>
          </v:shape>
        </w:pict>
      </w:r>
    </w:p>
    <w:p w14:paraId="7CCDE005" w14:textId="74C522B1" w:rsidR="00C957D8" w:rsidRDefault="00C957D8" w:rsidP="0043668C">
      <w:pPr>
        <w:pStyle w:val="u4"/>
        <w:rPr>
          <w:noProof/>
        </w:rPr>
      </w:pPr>
      <w:r>
        <w:rPr>
          <w:noProof/>
        </w:rPr>
        <w:t>Điền thông tin bài đăng mới với lời tâm tình cùng thầy</w:t>
      </w:r>
    </w:p>
    <w:p w14:paraId="585B301F" w14:textId="49D0C35B" w:rsidR="00B02D1D" w:rsidRDefault="007F6F15" w:rsidP="0043668C">
      <w:pPr>
        <w:pStyle w:val="u5"/>
        <w:rPr>
          <w:noProof/>
        </w:rPr>
      </w:pPr>
      <w:r>
        <w:rPr>
          <w:noProof/>
        </w:rPr>
        <w:pict w14:anchorId="46D6FB39">
          <v:shape id="_x0000_i1050" type="#_x0000_t75" style="width:439pt;height:247pt;visibility:visible">
            <v:imagedata r:id="rId33" o:title=""/>
          </v:shape>
        </w:pict>
      </w:r>
    </w:p>
    <w:p w14:paraId="68E358FE" w14:textId="74D9E76E" w:rsidR="00C957D8" w:rsidRDefault="00C957D8" w:rsidP="00C6304A">
      <w:pPr>
        <w:pStyle w:val="Paragraph"/>
        <w:rPr>
          <w:noProof/>
        </w:rPr>
      </w:pPr>
    </w:p>
    <w:p w14:paraId="66905B06" w14:textId="4B00DCF4" w:rsidR="00C957D8" w:rsidRDefault="00C957D8" w:rsidP="00C6304A">
      <w:pPr>
        <w:pStyle w:val="Paragraph"/>
        <w:rPr>
          <w:noProof/>
        </w:rPr>
      </w:pPr>
    </w:p>
    <w:p w14:paraId="7B296C6E" w14:textId="7F31B876" w:rsidR="00C957D8" w:rsidRDefault="00C957D8" w:rsidP="00C6304A">
      <w:pPr>
        <w:pStyle w:val="Paragraph"/>
        <w:rPr>
          <w:noProof/>
        </w:rPr>
      </w:pPr>
    </w:p>
    <w:p w14:paraId="317E747D" w14:textId="5B47AF5B" w:rsidR="00C957D8" w:rsidRDefault="00C957D8" w:rsidP="00C6304A">
      <w:pPr>
        <w:pStyle w:val="Paragraph"/>
        <w:rPr>
          <w:noProof/>
        </w:rPr>
      </w:pPr>
    </w:p>
    <w:p w14:paraId="681F2EFE" w14:textId="0F5AA68F" w:rsidR="00C957D8" w:rsidRDefault="00C957D8" w:rsidP="00C6304A">
      <w:pPr>
        <w:pStyle w:val="Paragraph"/>
        <w:rPr>
          <w:noProof/>
        </w:rPr>
      </w:pPr>
    </w:p>
    <w:p w14:paraId="23B47F16" w14:textId="5E7C3F3D" w:rsidR="00C957D8" w:rsidRDefault="00C957D8" w:rsidP="00C6304A">
      <w:pPr>
        <w:pStyle w:val="Paragraph"/>
        <w:rPr>
          <w:noProof/>
        </w:rPr>
      </w:pPr>
    </w:p>
    <w:p w14:paraId="5F92F59A" w14:textId="3D3FDFDB" w:rsidR="00C957D8" w:rsidRDefault="00C957D8" w:rsidP="0043668C">
      <w:pPr>
        <w:pStyle w:val="u4"/>
        <w:rPr>
          <w:noProof/>
        </w:rPr>
      </w:pPr>
      <w:r>
        <w:rPr>
          <w:noProof/>
        </w:rPr>
        <w:lastRenderedPageBreak/>
        <w:t>Kết quả trên database</w:t>
      </w:r>
    </w:p>
    <w:p w14:paraId="270D0309" w14:textId="6BE4A84A" w:rsidR="00B02D1D" w:rsidRPr="00C6304A" w:rsidRDefault="007F6F15" w:rsidP="0043668C">
      <w:pPr>
        <w:pStyle w:val="u5"/>
        <w:rPr>
          <w:lang w:val="x-none" w:eastAsia="x-none"/>
        </w:rPr>
      </w:pPr>
      <w:r>
        <w:rPr>
          <w:noProof/>
        </w:rPr>
        <w:pict w14:anchorId="3A5BB968">
          <v:shape id="_x0000_i1051" type="#_x0000_t75" style="width:439pt;height:233.5pt;visibility:visible">
            <v:imagedata r:id="rId34" o:title=""/>
          </v:shape>
        </w:pict>
      </w:r>
    </w:p>
    <w:p w14:paraId="3BB8D78E" w14:textId="567BBC2F" w:rsidR="00EA17EA" w:rsidRDefault="00EA17EA" w:rsidP="00AC7157">
      <w:pPr>
        <w:pStyle w:val="u3"/>
      </w:pPr>
      <w:bookmarkStart w:id="42" w:name="_Toc153560231"/>
      <w:bookmarkStart w:id="43" w:name="_Toc153561598"/>
      <w:bookmarkStart w:id="44" w:name="_Toc153741626"/>
      <w:bookmarkStart w:id="45" w:name="_Toc153742428"/>
      <w:r w:rsidRPr="00257472">
        <w:t>Cập nhật bài đăng:</w:t>
      </w:r>
      <w:bookmarkEnd w:id="42"/>
      <w:bookmarkEnd w:id="43"/>
      <w:bookmarkEnd w:id="44"/>
      <w:bookmarkEnd w:id="45"/>
    </w:p>
    <w:p w14:paraId="63EF38EE" w14:textId="183204E4" w:rsidR="00C957D8" w:rsidRPr="00C957D8" w:rsidRDefault="00C957D8" w:rsidP="0043668C">
      <w:pPr>
        <w:pStyle w:val="u4"/>
        <w:rPr>
          <w:lang w:val="x-none"/>
        </w:rPr>
      </w:pPr>
      <w:r>
        <w:t>Chọn bài đăng bất kỳ bấm Update</w:t>
      </w:r>
    </w:p>
    <w:p w14:paraId="69598310" w14:textId="51F24F62" w:rsidR="00B02D1D" w:rsidRDefault="007F6F15" w:rsidP="0043668C">
      <w:pPr>
        <w:pStyle w:val="u5"/>
        <w:rPr>
          <w:noProof/>
        </w:rPr>
      </w:pPr>
      <w:r>
        <w:rPr>
          <w:noProof/>
        </w:rPr>
        <w:pict w14:anchorId="19188CEE">
          <v:shape id="_x0000_i1052" type="#_x0000_t75" style="width:439pt;height:247pt;visibility:visible">
            <v:imagedata r:id="rId35" o:title=""/>
          </v:shape>
        </w:pict>
      </w:r>
    </w:p>
    <w:p w14:paraId="57DC310D" w14:textId="3552A062" w:rsidR="00C957D8" w:rsidRDefault="00C957D8" w:rsidP="00B02D1D">
      <w:pPr>
        <w:pStyle w:val="Paragraph"/>
        <w:rPr>
          <w:noProof/>
        </w:rPr>
      </w:pPr>
    </w:p>
    <w:p w14:paraId="3DDF8F37" w14:textId="448612FD" w:rsidR="00C957D8" w:rsidRDefault="00C957D8" w:rsidP="00B02D1D">
      <w:pPr>
        <w:pStyle w:val="Paragraph"/>
        <w:rPr>
          <w:noProof/>
        </w:rPr>
      </w:pPr>
    </w:p>
    <w:p w14:paraId="66933DDD" w14:textId="39B92BD7" w:rsidR="00C957D8" w:rsidRDefault="00C957D8" w:rsidP="00B02D1D">
      <w:pPr>
        <w:pStyle w:val="Paragraph"/>
        <w:rPr>
          <w:noProof/>
        </w:rPr>
      </w:pPr>
    </w:p>
    <w:p w14:paraId="0FD3A7CE" w14:textId="45D9555D" w:rsidR="00C957D8" w:rsidRDefault="00C957D8" w:rsidP="00B02D1D">
      <w:pPr>
        <w:pStyle w:val="Paragraph"/>
        <w:rPr>
          <w:noProof/>
        </w:rPr>
      </w:pPr>
    </w:p>
    <w:p w14:paraId="3DACAE39" w14:textId="24A48797" w:rsidR="00C957D8" w:rsidRDefault="00C957D8" w:rsidP="00B02D1D">
      <w:pPr>
        <w:pStyle w:val="Paragraph"/>
        <w:rPr>
          <w:noProof/>
        </w:rPr>
      </w:pPr>
    </w:p>
    <w:p w14:paraId="56F27F40" w14:textId="6350A3E5" w:rsidR="00C957D8" w:rsidRDefault="00EE56EA" w:rsidP="0043668C">
      <w:pPr>
        <w:pStyle w:val="u4"/>
        <w:rPr>
          <w:noProof/>
        </w:rPr>
      </w:pPr>
      <w:r>
        <w:rPr>
          <w:noProof/>
        </w:rPr>
        <w:lastRenderedPageBreak/>
        <w:t>Hiện ra form Update</w:t>
      </w:r>
    </w:p>
    <w:p w14:paraId="01640264" w14:textId="27AC78CF" w:rsidR="00B02D1D" w:rsidRDefault="007F6F15" w:rsidP="0043668C">
      <w:pPr>
        <w:pStyle w:val="u5"/>
        <w:rPr>
          <w:noProof/>
        </w:rPr>
      </w:pPr>
      <w:r>
        <w:rPr>
          <w:noProof/>
        </w:rPr>
        <w:pict w14:anchorId="14012FB0">
          <v:shape id="_x0000_i1053" type="#_x0000_t75" style="width:439pt;height:247pt;visibility:visible">
            <v:imagedata r:id="rId36" o:title=""/>
          </v:shape>
        </w:pict>
      </w:r>
    </w:p>
    <w:p w14:paraId="1EA37744" w14:textId="6FA2B206" w:rsidR="00EE56EA" w:rsidRPr="00B02D1D" w:rsidRDefault="00EE56EA" w:rsidP="0043668C">
      <w:pPr>
        <w:pStyle w:val="u4"/>
        <w:rPr>
          <w:lang w:val="x-none"/>
        </w:rPr>
      </w:pPr>
      <w:r>
        <w:t>Sửa lại phần tiêu đề</w:t>
      </w:r>
    </w:p>
    <w:p w14:paraId="499844EB" w14:textId="6E9895F3" w:rsidR="00C6304A" w:rsidRDefault="00C6304A" w:rsidP="00C6304A">
      <w:pPr>
        <w:pStyle w:val="Paragraph"/>
        <w:rPr>
          <w:lang w:val="x-none" w:eastAsia="x-none"/>
        </w:rPr>
      </w:pPr>
    </w:p>
    <w:p w14:paraId="6EBD6EB4" w14:textId="4F9475EF" w:rsidR="00B02D1D" w:rsidRDefault="007F6F15" w:rsidP="0043668C">
      <w:pPr>
        <w:pStyle w:val="u5"/>
        <w:rPr>
          <w:noProof/>
        </w:rPr>
      </w:pPr>
      <w:r>
        <w:rPr>
          <w:noProof/>
        </w:rPr>
        <w:pict w14:anchorId="7B323BCA">
          <v:shape id="_x0000_i1054" type="#_x0000_t75" style="width:439pt;height:247pt;visibility:visible">
            <v:imagedata r:id="rId37" o:title=""/>
          </v:shape>
        </w:pict>
      </w:r>
    </w:p>
    <w:p w14:paraId="0D7D1F14" w14:textId="141E0029" w:rsidR="00EE56EA" w:rsidRDefault="00EE56EA" w:rsidP="00C6304A">
      <w:pPr>
        <w:pStyle w:val="Paragraph"/>
        <w:rPr>
          <w:noProof/>
        </w:rPr>
      </w:pPr>
    </w:p>
    <w:p w14:paraId="5DF8D9B8" w14:textId="2EC543DB" w:rsidR="00EE56EA" w:rsidRDefault="00EE56EA" w:rsidP="00C6304A">
      <w:pPr>
        <w:pStyle w:val="Paragraph"/>
        <w:rPr>
          <w:noProof/>
        </w:rPr>
      </w:pPr>
    </w:p>
    <w:p w14:paraId="60C9047E" w14:textId="1ABE511C" w:rsidR="00EE56EA" w:rsidRDefault="00EE56EA" w:rsidP="00C6304A">
      <w:pPr>
        <w:pStyle w:val="Paragraph"/>
        <w:rPr>
          <w:noProof/>
        </w:rPr>
      </w:pPr>
    </w:p>
    <w:p w14:paraId="123A51E7" w14:textId="6264BD45" w:rsidR="00EE56EA" w:rsidRDefault="00EE56EA" w:rsidP="00C6304A">
      <w:pPr>
        <w:pStyle w:val="Paragraph"/>
        <w:rPr>
          <w:noProof/>
        </w:rPr>
      </w:pPr>
    </w:p>
    <w:p w14:paraId="4DBDDC4D" w14:textId="07B966D2" w:rsidR="00EE56EA" w:rsidRDefault="00EE56EA" w:rsidP="00C6304A">
      <w:pPr>
        <w:pStyle w:val="Paragraph"/>
        <w:rPr>
          <w:noProof/>
        </w:rPr>
      </w:pPr>
    </w:p>
    <w:p w14:paraId="6EAA2887" w14:textId="3C0CDE91" w:rsidR="00EE56EA" w:rsidRDefault="00EE56EA" w:rsidP="0043668C">
      <w:pPr>
        <w:pStyle w:val="u4"/>
        <w:rPr>
          <w:noProof/>
        </w:rPr>
      </w:pPr>
      <w:r>
        <w:rPr>
          <w:noProof/>
        </w:rPr>
        <w:lastRenderedPageBreak/>
        <w:t>Kết quả sau khi cập nhật trong database</w:t>
      </w:r>
    </w:p>
    <w:p w14:paraId="0084BF0C" w14:textId="16001F3A" w:rsidR="00B02D1D" w:rsidRPr="00C6304A" w:rsidRDefault="007F6F15" w:rsidP="0043668C">
      <w:pPr>
        <w:pStyle w:val="u5"/>
        <w:rPr>
          <w:lang w:val="x-none" w:eastAsia="x-none"/>
        </w:rPr>
      </w:pPr>
      <w:r>
        <w:rPr>
          <w:noProof/>
        </w:rPr>
        <w:pict w14:anchorId="61D3D0DA">
          <v:shape id="_x0000_i1055" type="#_x0000_t75" style="width:439pt;height:233.5pt;visibility:visible">
            <v:imagedata r:id="rId38" o:title=""/>
          </v:shape>
        </w:pict>
      </w:r>
    </w:p>
    <w:p w14:paraId="3FD2C863" w14:textId="54C331D2" w:rsidR="00EA17EA" w:rsidRDefault="00EA17EA" w:rsidP="00AC7157">
      <w:pPr>
        <w:pStyle w:val="u3"/>
      </w:pPr>
      <w:bookmarkStart w:id="46" w:name="_Toc153560232"/>
      <w:bookmarkStart w:id="47" w:name="_Toc153561599"/>
      <w:bookmarkStart w:id="48" w:name="_Toc153741627"/>
      <w:bookmarkStart w:id="49" w:name="_Toc153742429"/>
      <w:r w:rsidRPr="00257472">
        <w:t>Xóa bài đăng:</w:t>
      </w:r>
      <w:bookmarkEnd w:id="46"/>
      <w:bookmarkEnd w:id="47"/>
      <w:bookmarkEnd w:id="48"/>
      <w:bookmarkEnd w:id="49"/>
    </w:p>
    <w:p w14:paraId="5F5B3AA0" w14:textId="2478FC1C" w:rsidR="00EE56EA" w:rsidRPr="00EE56EA" w:rsidRDefault="00EE56EA" w:rsidP="0043668C">
      <w:pPr>
        <w:pStyle w:val="u4"/>
        <w:rPr>
          <w:lang w:val="x-none"/>
        </w:rPr>
      </w:pPr>
      <w:r>
        <w:t>Xóa bài “Sổ tay sinh viên”</w:t>
      </w:r>
    </w:p>
    <w:p w14:paraId="0EC3C3EB" w14:textId="506C814F" w:rsidR="00C6304A" w:rsidRDefault="007F6F15" w:rsidP="0043668C">
      <w:pPr>
        <w:pStyle w:val="u5"/>
        <w:rPr>
          <w:noProof/>
        </w:rPr>
      </w:pPr>
      <w:r>
        <w:rPr>
          <w:noProof/>
        </w:rPr>
        <w:pict w14:anchorId="4AD85317">
          <v:shape id="_x0000_i1056" type="#_x0000_t75" style="width:439pt;height:247pt;visibility:visible">
            <v:imagedata r:id="rId39" o:title=""/>
          </v:shape>
        </w:pict>
      </w:r>
    </w:p>
    <w:p w14:paraId="6DA983F2" w14:textId="1B37C95C" w:rsidR="00EE56EA" w:rsidRDefault="00EE56EA" w:rsidP="00C6304A">
      <w:pPr>
        <w:pStyle w:val="Paragraph"/>
        <w:rPr>
          <w:noProof/>
        </w:rPr>
      </w:pPr>
    </w:p>
    <w:p w14:paraId="46349E5F" w14:textId="6BAC7515" w:rsidR="00EE56EA" w:rsidRDefault="00EE56EA" w:rsidP="00C6304A">
      <w:pPr>
        <w:pStyle w:val="Paragraph"/>
        <w:rPr>
          <w:noProof/>
        </w:rPr>
      </w:pPr>
    </w:p>
    <w:p w14:paraId="521486E9" w14:textId="78888237" w:rsidR="00EE56EA" w:rsidRDefault="00EE56EA" w:rsidP="00C6304A">
      <w:pPr>
        <w:pStyle w:val="Paragraph"/>
        <w:rPr>
          <w:noProof/>
        </w:rPr>
      </w:pPr>
    </w:p>
    <w:p w14:paraId="27F87590" w14:textId="01C2D947" w:rsidR="00EE56EA" w:rsidRDefault="00EE56EA" w:rsidP="00C6304A">
      <w:pPr>
        <w:pStyle w:val="Paragraph"/>
        <w:rPr>
          <w:noProof/>
        </w:rPr>
      </w:pPr>
    </w:p>
    <w:p w14:paraId="2B16229B" w14:textId="0B3A556D" w:rsidR="00EE56EA" w:rsidRDefault="00EE56EA" w:rsidP="00C6304A">
      <w:pPr>
        <w:pStyle w:val="Paragraph"/>
        <w:rPr>
          <w:noProof/>
        </w:rPr>
      </w:pPr>
    </w:p>
    <w:p w14:paraId="57EBFB28" w14:textId="18B2AEBB" w:rsidR="00EE56EA" w:rsidRDefault="00EE56EA" w:rsidP="0043668C">
      <w:pPr>
        <w:pStyle w:val="u4"/>
        <w:rPr>
          <w:noProof/>
        </w:rPr>
      </w:pPr>
      <w:r>
        <w:rPr>
          <w:noProof/>
        </w:rPr>
        <w:lastRenderedPageBreak/>
        <w:t>Database trước khi xóa</w:t>
      </w:r>
    </w:p>
    <w:p w14:paraId="5C596811" w14:textId="19E5F077" w:rsidR="00B74FA0" w:rsidRDefault="007F6F15" w:rsidP="0043668C">
      <w:pPr>
        <w:pStyle w:val="u5"/>
        <w:rPr>
          <w:noProof/>
        </w:rPr>
      </w:pPr>
      <w:r>
        <w:rPr>
          <w:noProof/>
        </w:rPr>
        <w:pict w14:anchorId="007F4051">
          <v:shape id="_x0000_i1057" type="#_x0000_t75" style="width:439pt;height:233.5pt;visibility:visible">
            <v:imagedata r:id="rId40" o:title=""/>
          </v:shape>
        </w:pict>
      </w:r>
    </w:p>
    <w:p w14:paraId="2546B603" w14:textId="70A1FC03" w:rsidR="00EE56EA" w:rsidRDefault="00EE56EA" w:rsidP="0043668C">
      <w:pPr>
        <w:pStyle w:val="u4"/>
        <w:rPr>
          <w:noProof/>
        </w:rPr>
      </w:pPr>
      <w:r>
        <w:rPr>
          <w:noProof/>
        </w:rPr>
        <w:t>Sau khi xóa bài</w:t>
      </w:r>
    </w:p>
    <w:p w14:paraId="2BFBA263" w14:textId="114DF900" w:rsidR="00B74FA0" w:rsidRDefault="007F6F15" w:rsidP="0043668C">
      <w:pPr>
        <w:pStyle w:val="u5"/>
        <w:rPr>
          <w:noProof/>
        </w:rPr>
      </w:pPr>
      <w:r>
        <w:rPr>
          <w:noProof/>
        </w:rPr>
        <w:pict w14:anchorId="2EF4BC23">
          <v:shape id="_x0000_i1058" type="#_x0000_t75" style="width:439pt;height:247pt;visibility:visible">
            <v:imagedata r:id="rId41" o:title=""/>
          </v:shape>
        </w:pict>
      </w:r>
    </w:p>
    <w:p w14:paraId="77563CDA" w14:textId="42697ED1" w:rsidR="00EE56EA" w:rsidRDefault="00EE56EA" w:rsidP="00C6304A">
      <w:pPr>
        <w:pStyle w:val="Paragraph"/>
        <w:rPr>
          <w:noProof/>
        </w:rPr>
      </w:pPr>
    </w:p>
    <w:p w14:paraId="6432E912" w14:textId="10244CE1" w:rsidR="00EE56EA" w:rsidRDefault="00EE56EA" w:rsidP="00C6304A">
      <w:pPr>
        <w:pStyle w:val="Paragraph"/>
        <w:rPr>
          <w:noProof/>
        </w:rPr>
      </w:pPr>
    </w:p>
    <w:p w14:paraId="5BA61872" w14:textId="0E04BCE9" w:rsidR="00EE56EA" w:rsidRDefault="00EE56EA" w:rsidP="00C6304A">
      <w:pPr>
        <w:pStyle w:val="Paragraph"/>
        <w:rPr>
          <w:noProof/>
        </w:rPr>
      </w:pPr>
    </w:p>
    <w:p w14:paraId="66CFF4E8" w14:textId="52F3664F" w:rsidR="00EE56EA" w:rsidRDefault="00EE56EA" w:rsidP="00C6304A">
      <w:pPr>
        <w:pStyle w:val="Paragraph"/>
        <w:rPr>
          <w:noProof/>
        </w:rPr>
      </w:pPr>
    </w:p>
    <w:p w14:paraId="5EA8D278" w14:textId="0D9F2368" w:rsidR="00EE56EA" w:rsidRDefault="00EE56EA" w:rsidP="00C6304A">
      <w:pPr>
        <w:pStyle w:val="Paragraph"/>
        <w:rPr>
          <w:noProof/>
        </w:rPr>
      </w:pPr>
    </w:p>
    <w:p w14:paraId="2D1E1025" w14:textId="755E1A3A" w:rsidR="00EE56EA" w:rsidRDefault="00EE56EA" w:rsidP="00C6304A">
      <w:pPr>
        <w:pStyle w:val="Paragraph"/>
        <w:rPr>
          <w:noProof/>
        </w:rPr>
      </w:pPr>
    </w:p>
    <w:p w14:paraId="36212B84" w14:textId="318F37F4" w:rsidR="00EE56EA" w:rsidRDefault="00EE56EA" w:rsidP="00C6304A">
      <w:pPr>
        <w:pStyle w:val="Paragraph"/>
        <w:rPr>
          <w:noProof/>
        </w:rPr>
      </w:pPr>
    </w:p>
    <w:p w14:paraId="5E624CAD" w14:textId="5A5032F1" w:rsidR="00EE56EA" w:rsidRDefault="00EE56EA" w:rsidP="0043668C">
      <w:pPr>
        <w:pStyle w:val="u4"/>
        <w:rPr>
          <w:noProof/>
        </w:rPr>
      </w:pPr>
      <w:r>
        <w:rPr>
          <w:noProof/>
        </w:rPr>
        <w:lastRenderedPageBreak/>
        <w:t>Sau khi xóa bài trong Database</w:t>
      </w:r>
    </w:p>
    <w:p w14:paraId="0311D8D6" w14:textId="7D175899" w:rsidR="00B74FA0" w:rsidRDefault="007F6F15" w:rsidP="0043668C">
      <w:pPr>
        <w:pStyle w:val="u5"/>
        <w:rPr>
          <w:noProof/>
        </w:rPr>
      </w:pPr>
      <w:r>
        <w:rPr>
          <w:noProof/>
        </w:rPr>
        <w:pict w14:anchorId="150BB47A">
          <v:shape id="_x0000_i1059" type="#_x0000_t75" style="width:439pt;height:233.5pt;visibility:visible">
            <v:imagedata r:id="rId42" o:title=""/>
          </v:shape>
        </w:pict>
      </w:r>
    </w:p>
    <w:p w14:paraId="47803A99" w14:textId="77777777" w:rsidR="00B74FA0" w:rsidRPr="00C6304A" w:rsidRDefault="00B74FA0" w:rsidP="00C6304A">
      <w:pPr>
        <w:pStyle w:val="Paragraph"/>
        <w:rPr>
          <w:lang w:val="x-none" w:eastAsia="x-none"/>
        </w:rPr>
      </w:pPr>
    </w:p>
    <w:p w14:paraId="7CC5130D" w14:textId="51BF2E20" w:rsidR="00EA17EA" w:rsidRDefault="00EA17EA" w:rsidP="00AC7157">
      <w:pPr>
        <w:pStyle w:val="u3"/>
      </w:pPr>
      <w:bookmarkStart w:id="50" w:name="_Toc153560233"/>
      <w:bookmarkStart w:id="51" w:name="_Toc153561600"/>
      <w:bookmarkStart w:id="52" w:name="_Toc153741628"/>
      <w:bookmarkStart w:id="53" w:name="_Toc153742430"/>
      <w:r w:rsidRPr="00257472">
        <w:t xml:space="preserve">Xem tất cả bài </w:t>
      </w:r>
      <w:r w:rsidR="00257472" w:rsidRPr="00257472">
        <w:t>đăng:</w:t>
      </w:r>
      <w:bookmarkEnd w:id="50"/>
      <w:bookmarkEnd w:id="51"/>
      <w:bookmarkEnd w:id="52"/>
      <w:bookmarkEnd w:id="53"/>
    </w:p>
    <w:p w14:paraId="2E597504" w14:textId="70A9D528" w:rsidR="00EE56EA" w:rsidRPr="00EE56EA" w:rsidRDefault="00EE56EA" w:rsidP="0043668C">
      <w:pPr>
        <w:pStyle w:val="u4"/>
        <w:rPr>
          <w:lang w:val="x-none"/>
        </w:rPr>
      </w:pPr>
      <w:r>
        <w:t>Xem bài đăng trang chính</w:t>
      </w:r>
    </w:p>
    <w:p w14:paraId="3652589B" w14:textId="4D8F29D5" w:rsidR="00C6304A" w:rsidRDefault="007F6F15" w:rsidP="0043668C">
      <w:pPr>
        <w:pStyle w:val="u5"/>
        <w:rPr>
          <w:noProof/>
        </w:rPr>
      </w:pPr>
      <w:r>
        <w:rPr>
          <w:noProof/>
        </w:rPr>
        <w:pict w14:anchorId="5300F0E0">
          <v:shape id="_x0000_i1060" type="#_x0000_t75" style="width:439pt;height:247pt;visibility:visible">
            <v:imagedata r:id="rId43" o:title=""/>
          </v:shape>
        </w:pict>
      </w:r>
    </w:p>
    <w:p w14:paraId="76A75788" w14:textId="3E63656E" w:rsidR="00EA17EA" w:rsidRDefault="00257472" w:rsidP="00AC7157">
      <w:pPr>
        <w:pStyle w:val="u3"/>
      </w:pPr>
      <w:bookmarkStart w:id="54" w:name="_Toc153560234"/>
      <w:bookmarkStart w:id="55" w:name="_Toc153561601"/>
      <w:bookmarkStart w:id="56" w:name="_Toc153741629"/>
      <w:bookmarkStart w:id="57" w:name="_Toc153742431"/>
      <w:r w:rsidRPr="00257472">
        <w:t>Xem chi tiết một bài đăng:</w:t>
      </w:r>
      <w:bookmarkEnd w:id="54"/>
      <w:bookmarkEnd w:id="55"/>
      <w:bookmarkEnd w:id="56"/>
      <w:bookmarkEnd w:id="57"/>
    </w:p>
    <w:p w14:paraId="0636F738" w14:textId="05B6D30C" w:rsidR="00EE56EA" w:rsidRDefault="00EE56EA" w:rsidP="00EE56EA">
      <w:pPr>
        <w:pStyle w:val="Paragraph"/>
        <w:rPr>
          <w:lang w:val="x-none" w:eastAsia="x-none"/>
        </w:rPr>
      </w:pPr>
    </w:p>
    <w:p w14:paraId="51CB3392" w14:textId="7B865B6D" w:rsidR="00EE56EA" w:rsidRDefault="00EE56EA" w:rsidP="00EE56EA">
      <w:pPr>
        <w:pStyle w:val="Paragraph"/>
        <w:rPr>
          <w:lang w:val="x-none" w:eastAsia="x-none"/>
        </w:rPr>
      </w:pPr>
    </w:p>
    <w:p w14:paraId="6C6E5A4F" w14:textId="608B7053" w:rsidR="00EE56EA" w:rsidRDefault="00EE56EA" w:rsidP="00EE56EA">
      <w:pPr>
        <w:pStyle w:val="Paragraph"/>
        <w:rPr>
          <w:lang w:val="x-none" w:eastAsia="x-none"/>
        </w:rPr>
      </w:pPr>
    </w:p>
    <w:p w14:paraId="60610215" w14:textId="3437D59B" w:rsidR="00EE56EA" w:rsidRPr="00EE56EA" w:rsidRDefault="00EE56EA" w:rsidP="0043668C">
      <w:pPr>
        <w:pStyle w:val="u4"/>
        <w:rPr>
          <w:lang w:val="x-none"/>
        </w:rPr>
      </w:pPr>
      <w:r>
        <w:lastRenderedPageBreak/>
        <w:t>Chọn bài đăng bất kỳ để xem</w:t>
      </w:r>
    </w:p>
    <w:p w14:paraId="69B9B703" w14:textId="5D0A77D8" w:rsidR="00C6304A" w:rsidRDefault="007F6F15" w:rsidP="0043668C">
      <w:pPr>
        <w:pStyle w:val="u5"/>
        <w:rPr>
          <w:noProof/>
        </w:rPr>
      </w:pPr>
      <w:r>
        <w:rPr>
          <w:noProof/>
        </w:rPr>
        <w:pict w14:anchorId="01F2AE4D">
          <v:shape id="_x0000_i1061" type="#_x0000_t75" style="width:439pt;height:247pt;visibility:visible">
            <v:imagedata r:id="rId44" o:title=""/>
          </v:shape>
        </w:pict>
      </w:r>
    </w:p>
    <w:p w14:paraId="75A47FD1" w14:textId="58D222EA" w:rsidR="00EE56EA" w:rsidRDefault="00EE56EA" w:rsidP="0043668C">
      <w:pPr>
        <w:pStyle w:val="u4"/>
        <w:rPr>
          <w:noProof/>
        </w:rPr>
      </w:pPr>
      <w:r>
        <w:rPr>
          <w:noProof/>
        </w:rPr>
        <w:t>Form chi tiết bài đăng</w:t>
      </w:r>
    </w:p>
    <w:p w14:paraId="1CDB65B4" w14:textId="42A201B0" w:rsidR="00B74FA0" w:rsidRDefault="007F6F15" w:rsidP="0043668C">
      <w:pPr>
        <w:pStyle w:val="u5"/>
        <w:rPr>
          <w:noProof/>
        </w:rPr>
      </w:pPr>
      <w:r>
        <w:rPr>
          <w:noProof/>
        </w:rPr>
        <w:pict w14:anchorId="70B21AE0">
          <v:shape id="_x0000_i1062" type="#_x0000_t75" style="width:439pt;height:247pt;visibility:visible">
            <v:imagedata r:id="rId45" o:title=""/>
          </v:shape>
        </w:pict>
      </w:r>
    </w:p>
    <w:p w14:paraId="5C27A3AA" w14:textId="2F084CB2" w:rsidR="00B74FA0" w:rsidRDefault="007F6F15" w:rsidP="0043668C">
      <w:pPr>
        <w:pStyle w:val="u5"/>
        <w:rPr>
          <w:noProof/>
        </w:rPr>
      </w:pPr>
      <w:r>
        <w:rPr>
          <w:noProof/>
        </w:rPr>
        <w:lastRenderedPageBreak/>
        <w:pict w14:anchorId="113BD02C">
          <v:shape id="_x0000_i1063" type="#_x0000_t75" style="width:439pt;height:247pt;visibility:visible">
            <v:imagedata r:id="rId46" o:title=""/>
          </v:shape>
        </w:pict>
      </w:r>
    </w:p>
    <w:p w14:paraId="6C73141D" w14:textId="1A37335E" w:rsidR="00B74FA0" w:rsidRPr="00C6304A" w:rsidRDefault="007F6F15" w:rsidP="0043668C">
      <w:pPr>
        <w:pStyle w:val="u5"/>
        <w:rPr>
          <w:lang w:val="x-none" w:eastAsia="x-none"/>
        </w:rPr>
      </w:pPr>
      <w:r>
        <w:rPr>
          <w:noProof/>
        </w:rPr>
        <w:pict w14:anchorId="3A744992">
          <v:shape id="_x0000_i1064" type="#_x0000_t75" style="width:439pt;height:247pt;visibility:visible">
            <v:imagedata r:id="rId47" o:title=""/>
          </v:shape>
        </w:pict>
      </w:r>
    </w:p>
    <w:p w14:paraId="13522371" w14:textId="008D114F" w:rsidR="00C6304A" w:rsidRPr="00C6304A" w:rsidRDefault="00292C4A" w:rsidP="00AC7157">
      <w:pPr>
        <w:pStyle w:val="u3"/>
      </w:pPr>
      <w:r>
        <w:lastRenderedPageBreak/>
        <w:t xml:space="preserve"> </w:t>
      </w:r>
      <w:bookmarkStart w:id="58" w:name="_Toc153560235"/>
      <w:bookmarkStart w:id="59" w:name="_Toc153561602"/>
      <w:bookmarkStart w:id="60" w:name="_Toc153741630"/>
      <w:bookmarkStart w:id="61" w:name="_Toc153742432"/>
      <w:r>
        <w:t>Tìm kiếm bài đăng:</w:t>
      </w:r>
      <w:bookmarkEnd w:id="58"/>
      <w:bookmarkEnd w:id="59"/>
      <w:bookmarkEnd w:id="60"/>
      <w:bookmarkEnd w:id="61"/>
    </w:p>
    <w:p w14:paraId="5AC90B05" w14:textId="1887B38A" w:rsidR="00C6304A" w:rsidRPr="00C6304A" w:rsidRDefault="00292C4A" w:rsidP="00C6304A">
      <w:pPr>
        <w:pStyle w:val="u4"/>
        <w:rPr>
          <w:b w:val="0"/>
          <w:bCs/>
          <w:lang w:val="vi-VN"/>
        </w:rPr>
      </w:pPr>
      <w:bookmarkStart w:id="62" w:name="_Toc153561603"/>
      <w:r w:rsidRPr="00C6304A">
        <w:rPr>
          <w:lang w:val="vi-VN"/>
        </w:rPr>
        <w:t xml:space="preserve">Tìm kiếm tài tên bài đăng và </w:t>
      </w:r>
      <w:r w:rsidR="00D82ED3" w:rsidRPr="00C6304A">
        <w:rPr>
          <w:lang w:val="vi-VN"/>
        </w:rPr>
        <w:t>nội dung:</w:t>
      </w:r>
      <w:bookmarkEnd w:id="62"/>
    </w:p>
    <w:p w14:paraId="38436D05" w14:textId="79EC082B" w:rsidR="00C6304A" w:rsidRDefault="007F6F15" w:rsidP="0043668C">
      <w:pPr>
        <w:pStyle w:val="u5"/>
        <w:rPr>
          <w:noProof/>
        </w:rPr>
      </w:pPr>
      <w:r>
        <w:rPr>
          <w:noProof/>
        </w:rPr>
        <w:pict w14:anchorId="5A19CC37">
          <v:shape id="_x0000_i1065" type="#_x0000_t75" style="width:439pt;height:247pt;visibility:visible">
            <v:imagedata r:id="rId48" o:title=""/>
          </v:shape>
        </w:pict>
      </w:r>
    </w:p>
    <w:p w14:paraId="6F0242D1" w14:textId="48D5F351" w:rsidR="00EE56EA" w:rsidRDefault="00EE56EA" w:rsidP="0043668C">
      <w:pPr>
        <w:pStyle w:val="u4"/>
        <w:rPr>
          <w:noProof/>
        </w:rPr>
      </w:pPr>
      <w:r>
        <w:rPr>
          <w:noProof/>
        </w:rPr>
        <w:t>Kết quả hiển thị</w:t>
      </w:r>
    </w:p>
    <w:p w14:paraId="3AB83797" w14:textId="22463A55" w:rsidR="00B74FA0" w:rsidRDefault="007F6F15" w:rsidP="0043668C">
      <w:pPr>
        <w:pStyle w:val="u5"/>
        <w:rPr>
          <w:noProof/>
        </w:rPr>
      </w:pPr>
      <w:r>
        <w:rPr>
          <w:noProof/>
        </w:rPr>
        <w:pict w14:anchorId="370B5EA0">
          <v:shape id="_x0000_i1066" type="#_x0000_t75" style="width:439pt;height:247pt;visibility:visible">
            <v:imagedata r:id="rId49" o:title=""/>
          </v:shape>
        </w:pict>
      </w:r>
    </w:p>
    <w:p w14:paraId="7B388BCB" w14:textId="4357DE6F" w:rsidR="004B6B67" w:rsidRDefault="004B6B67" w:rsidP="00C6304A">
      <w:pPr>
        <w:pStyle w:val="Paragraph"/>
        <w:rPr>
          <w:noProof/>
        </w:rPr>
      </w:pPr>
    </w:p>
    <w:p w14:paraId="1CFD338D" w14:textId="47966576" w:rsidR="004B6B67" w:rsidRDefault="004B6B67" w:rsidP="00C6304A">
      <w:pPr>
        <w:pStyle w:val="Paragraph"/>
        <w:rPr>
          <w:noProof/>
        </w:rPr>
      </w:pPr>
    </w:p>
    <w:p w14:paraId="6FBF4697" w14:textId="2D7966C1" w:rsidR="004B6B67" w:rsidRDefault="004B6B67" w:rsidP="00C6304A">
      <w:pPr>
        <w:pStyle w:val="Paragraph"/>
        <w:rPr>
          <w:noProof/>
        </w:rPr>
      </w:pPr>
    </w:p>
    <w:p w14:paraId="2567C5DE" w14:textId="77777777" w:rsidR="004B6B67" w:rsidRPr="00C6304A" w:rsidRDefault="004B6B67" w:rsidP="00C6304A">
      <w:pPr>
        <w:pStyle w:val="Paragraph"/>
        <w:rPr>
          <w:lang w:val="vi-VN"/>
        </w:rPr>
      </w:pPr>
    </w:p>
    <w:p w14:paraId="3DFD61C2" w14:textId="77777777" w:rsidR="00505AC9" w:rsidRPr="00C6304A" w:rsidRDefault="00505AC9" w:rsidP="00C6304A">
      <w:pPr>
        <w:pStyle w:val="Paragraph"/>
        <w:rPr>
          <w:lang w:val="vi-VN"/>
        </w:rPr>
      </w:pPr>
    </w:p>
    <w:p w14:paraId="6F58F914" w14:textId="5641B4E2" w:rsidR="00D82ED3" w:rsidRDefault="00D82ED3" w:rsidP="00C6304A">
      <w:pPr>
        <w:pStyle w:val="u4"/>
        <w:rPr>
          <w:b w:val="0"/>
          <w:bCs/>
          <w:lang w:val="vi-VN"/>
        </w:rPr>
      </w:pPr>
      <w:bookmarkStart w:id="63" w:name="_Toc153561604"/>
      <w:r w:rsidRPr="00D82ED3">
        <w:rPr>
          <w:lang w:val="vi-VN"/>
        </w:rPr>
        <w:lastRenderedPageBreak/>
        <w:t>Tìm kiếm theo thể loại:</w:t>
      </w:r>
      <w:bookmarkEnd w:id="63"/>
      <w:r w:rsidR="004B6B67">
        <w:t xml:space="preserve"> theo category</w:t>
      </w:r>
    </w:p>
    <w:p w14:paraId="5F169CFC" w14:textId="77777777" w:rsidR="00C6304A" w:rsidRDefault="00C6304A" w:rsidP="00C6304A">
      <w:pPr>
        <w:pStyle w:val="oancuaDanhsach"/>
        <w:rPr>
          <w:b/>
          <w:bCs/>
          <w:szCs w:val="24"/>
          <w:lang w:val="vi-VN"/>
        </w:rPr>
      </w:pPr>
    </w:p>
    <w:p w14:paraId="37DC59F6" w14:textId="77777777" w:rsidR="00B74FA0" w:rsidRDefault="007F6F15" w:rsidP="0043668C">
      <w:pPr>
        <w:pStyle w:val="u5"/>
        <w:rPr>
          <w:noProof/>
        </w:rPr>
      </w:pPr>
      <w:r>
        <w:rPr>
          <w:noProof/>
        </w:rPr>
        <w:pict w14:anchorId="2DA954BD">
          <v:shape id="_x0000_i1067" type="#_x0000_t75" style="width:439pt;height:247pt;visibility:visible">
            <v:imagedata r:id="rId50" o:title=""/>
          </v:shape>
        </w:pict>
      </w:r>
    </w:p>
    <w:p w14:paraId="1B740C35" w14:textId="77777777" w:rsidR="00B74FA0" w:rsidRDefault="007F6F15" w:rsidP="00DB260C">
      <w:pPr>
        <w:pStyle w:val="u5"/>
        <w:rPr>
          <w:noProof/>
        </w:rPr>
      </w:pPr>
      <w:r>
        <w:rPr>
          <w:noProof/>
        </w:rPr>
        <w:pict w14:anchorId="54249BBE">
          <v:shape id="_x0000_i1068" type="#_x0000_t75" style="width:439pt;height:247pt;visibility:visible">
            <v:imagedata r:id="rId51" o:title=""/>
          </v:shape>
        </w:pict>
      </w:r>
    </w:p>
    <w:p w14:paraId="4E051EED" w14:textId="77777777" w:rsidR="00B74FA0" w:rsidRDefault="007F6F15" w:rsidP="00DB260C">
      <w:pPr>
        <w:pStyle w:val="u5"/>
        <w:rPr>
          <w:noProof/>
        </w:rPr>
      </w:pPr>
      <w:r>
        <w:rPr>
          <w:noProof/>
        </w:rPr>
        <w:lastRenderedPageBreak/>
        <w:pict w14:anchorId="1B77B3FF">
          <v:shape id="_x0000_i1069" type="#_x0000_t75" style="width:439pt;height:247pt;visibility:visible">
            <v:imagedata r:id="rId52" o:title=""/>
          </v:shape>
        </w:pict>
      </w:r>
    </w:p>
    <w:p w14:paraId="3580437D" w14:textId="77777777" w:rsidR="00B74FA0" w:rsidRDefault="007F6F15" w:rsidP="00DB260C">
      <w:pPr>
        <w:pStyle w:val="u5"/>
        <w:rPr>
          <w:noProof/>
        </w:rPr>
      </w:pPr>
      <w:r>
        <w:rPr>
          <w:noProof/>
        </w:rPr>
        <w:pict w14:anchorId="5A410DA9">
          <v:shape id="_x0000_i1070" type="#_x0000_t75" style="width:439pt;height:247pt;visibility:visible">
            <v:imagedata r:id="rId53" o:title=""/>
          </v:shape>
        </w:pict>
      </w:r>
    </w:p>
    <w:p w14:paraId="14A9E0A3" w14:textId="77777777" w:rsidR="00B74FA0" w:rsidRDefault="007F6F15" w:rsidP="00DB260C">
      <w:pPr>
        <w:pStyle w:val="u5"/>
        <w:rPr>
          <w:noProof/>
        </w:rPr>
      </w:pPr>
      <w:r>
        <w:rPr>
          <w:noProof/>
        </w:rPr>
        <w:lastRenderedPageBreak/>
        <w:pict w14:anchorId="0CB5E5F0">
          <v:shape id="_x0000_i1071" type="#_x0000_t75" style="width:439pt;height:247pt;visibility:visible">
            <v:imagedata r:id="rId54" o:title=""/>
          </v:shape>
        </w:pict>
      </w:r>
    </w:p>
    <w:p w14:paraId="541B98F7" w14:textId="77777777" w:rsidR="00B74FA0" w:rsidRDefault="007F6F15" w:rsidP="00DB260C">
      <w:pPr>
        <w:pStyle w:val="u5"/>
        <w:rPr>
          <w:noProof/>
        </w:rPr>
      </w:pPr>
      <w:r>
        <w:rPr>
          <w:noProof/>
        </w:rPr>
        <w:pict w14:anchorId="3942DDFD">
          <v:shape id="_x0000_i1072" type="#_x0000_t75" style="width:439pt;height:247pt;visibility:visible">
            <v:imagedata r:id="rId55" o:title=""/>
          </v:shape>
        </w:pict>
      </w:r>
    </w:p>
    <w:p w14:paraId="41C82E12" w14:textId="77777777" w:rsidR="00B74FA0" w:rsidRPr="00C6304A" w:rsidRDefault="007F6F15" w:rsidP="00DB260C">
      <w:pPr>
        <w:pStyle w:val="u5"/>
        <w:rPr>
          <w:lang w:val="x-none" w:eastAsia="x-none"/>
        </w:rPr>
      </w:pPr>
      <w:r>
        <w:rPr>
          <w:noProof/>
        </w:rPr>
        <w:lastRenderedPageBreak/>
        <w:pict w14:anchorId="554AF66B">
          <v:shape id="_x0000_i1073" type="#_x0000_t75" style="width:439pt;height:247pt;visibility:visible">
            <v:imagedata r:id="rId56" o:title=""/>
          </v:shape>
        </w:pict>
      </w:r>
    </w:p>
    <w:p w14:paraId="4958648F" w14:textId="23DE77AD" w:rsidR="00C6304A" w:rsidRPr="00D82ED3" w:rsidRDefault="00C6304A" w:rsidP="00C6304A">
      <w:pPr>
        <w:pStyle w:val="txtTieuDe"/>
        <w:ind w:left="2160"/>
        <w:jc w:val="left"/>
        <w:rPr>
          <w:b w:val="0"/>
          <w:bCs w:val="0"/>
          <w:sz w:val="24"/>
          <w:szCs w:val="24"/>
          <w:lang w:val="vi-VN"/>
        </w:rPr>
      </w:pPr>
    </w:p>
    <w:p w14:paraId="47B4F45B" w14:textId="31C52A41" w:rsidR="00292C4A" w:rsidRDefault="00292C4A" w:rsidP="00AC7157">
      <w:pPr>
        <w:pStyle w:val="u3"/>
      </w:pPr>
      <w:r>
        <w:t xml:space="preserve"> </w:t>
      </w:r>
      <w:bookmarkStart w:id="64" w:name="_Toc153560236"/>
      <w:bookmarkStart w:id="65" w:name="_Toc153561605"/>
      <w:bookmarkStart w:id="66" w:name="_Toc153741631"/>
      <w:bookmarkStart w:id="67" w:name="_Toc153742433"/>
      <w:r>
        <w:t>Gợi ý bài đăng:</w:t>
      </w:r>
      <w:bookmarkEnd w:id="64"/>
      <w:bookmarkEnd w:id="65"/>
      <w:bookmarkEnd w:id="66"/>
      <w:bookmarkEnd w:id="67"/>
      <w:r>
        <w:t xml:space="preserve"> </w:t>
      </w:r>
    </w:p>
    <w:p w14:paraId="73F2C585" w14:textId="68B98A39" w:rsidR="004B6B67" w:rsidRPr="004B6B67" w:rsidRDefault="004B6B67" w:rsidP="00DB260C">
      <w:pPr>
        <w:pStyle w:val="u4"/>
        <w:rPr>
          <w:lang w:val="x-none"/>
        </w:rPr>
      </w:pPr>
      <w:r>
        <w:t>Gợi ý bài đăng ở trang chính</w:t>
      </w:r>
    </w:p>
    <w:p w14:paraId="41B59EBA" w14:textId="30F88BA4" w:rsidR="00C6304A" w:rsidRDefault="007F6F15" w:rsidP="00DB260C">
      <w:pPr>
        <w:pStyle w:val="u5"/>
        <w:rPr>
          <w:noProof/>
        </w:rPr>
      </w:pPr>
      <w:r>
        <w:rPr>
          <w:noProof/>
        </w:rPr>
        <w:pict w14:anchorId="3D156B87">
          <v:shape id="Picture 1" o:spid="_x0000_i1074" type="#_x0000_t75" style="width:439pt;height:247pt;visibility:visible">
            <v:imagedata r:id="rId57" o:title=""/>
          </v:shape>
        </w:pict>
      </w:r>
    </w:p>
    <w:p w14:paraId="4A11F1BD" w14:textId="2D73AD5D" w:rsidR="004B6B67" w:rsidRDefault="004B6B67" w:rsidP="00C6304A">
      <w:pPr>
        <w:pStyle w:val="Paragraph"/>
        <w:rPr>
          <w:noProof/>
        </w:rPr>
      </w:pPr>
    </w:p>
    <w:p w14:paraId="49CE8A1F" w14:textId="1395B017" w:rsidR="004B6B67" w:rsidRDefault="004B6B67" w:rsidP="00C6304A">
      <w:pPr>
        <w:pStyle w:val="Paragraph"/>
        <w:rPr>
          <w:noProof/>
        </w:rPr>
      </w:pPr>
    </w:p>
    <w:p w14:paraId="70911A40" w14:textId="09A8F66D" w:rsidR="004B6B67" w:rsidRDefault="004B6B67" w:rsidP="00C6304A">
      <w:pPr>
        <w:pStyle w:val="Paragraph"/>
        <w:rPr>
          <w:noProof/>
        </w:rPr>
      </w:pPr>
    </w:p>
    <w:p w14:paraId="320259BD" w14:textId="1F396C99" w:rsidR="004B6B67" w:rsidRDefault="004B6B67" w:rsidP="00C6304A">
      <w:pPr>
        <w:pStyle w:val="Paragraph"/>
        <w:rPr>
          <w:noProof/>
        </w:rPr>
      </w:pPr>
    </w:p>
    <w:p w14:paraId="7907E140" w14:textId="73F1E105" w:rsidR="004B6B67" w:rsidRDefault="004B6B67" w:rsidP="00DB260C">
      <w:pPr>
        <w:pStyle w:val="u4"/>
        <w:rPr>
          <w:noProof/>
        </w:rPr>
      </w:pPr>
      <w:r>
        <w:rPr>
          <w:noProof/>
        </w:rPr>
        <w:lastRenderedPageBreak/>
        <w:t>Gợi ý khi xem chi tiết một bài bất kỳ</w:t>
      </w:r>
    </w:p>
    <w:p w14:paraId="2D828D2C" w14:textId="5E0B9E9B" w:rsidR="00B74FA0" w:rsidRDefault="007F6F15" w:rsidP="00DB260C">
      <w:pPr>
        <w:pStyle w:val="u5"/>
        <w:rPr>
          <w:noProof/>
        </w:rPr>
      </w:pPr>
      <w:r>
        <w:rPr>
          <w:noProof/>
        </w:rPr>
        <w:pict w14:anchorId="05A33130">
          <v:shape id="_x0000_i1075" type="#_x0000_t75" style="width:439pt;height:247pt;visibility:visible">
            <v:imagedata r:id="rId58" o:title=""/>
          </v:shape>
        </w:pict>
      </w:r>
    </w:p>
    <w:p w14:paraId="7ED0992A" w14:textId="19F6CAAE" w:rsidR="00B74FA0" w:rsidRDefault="007F6F15" w:rsidP="00DB260C">
      <w:pPr>
        <w:pStyle w:val="u5"/>
        <w:rPr>
          <w:noProof/>
        </w:rPr>
      </w:pPr>
      <w:r>
        <w:rPr>
          <w:noProof/>
        </w:rPr>
        <w:pict w14:anchorId="3C46FAC1">
          <v:shape id="_x0000_i1076" type="#_x0000_t75" style="width:439pt;height:247pt;visibility:visible">
            <v:imagedata r:id="rId59" o:title=""/>
          </v:shape>
        </w:pict>
      </w:r>
    </w:p>
    <w:p w14:paraId="2BCA2E88" w14:textId="77777777" w:rsidR="004B6B67" w:rsidRDefault="004B6B67" w:rsidP="00C6304A">
      <w:pPr>
        <w:pStyle w:val="Paragraph"/>
        <w:rPr>
          <w:noProof/>
        </w:rPr>
      </w:pPr>
    </w:p>
    <w:p w14:paraId="7498BA4D" w14:textId="4A20ADE0" w:rsidR="004B6B67" w:rsidRDefault="004B6B67" w:rsidP="00C6304A">
      <w:pPr>
        <w:pStyle w:val="Paragraph"/>
        <w:rPr>
          <w:noProof/>
        </w:rPr>
      </w:pPr>
    </w:p>
    <w:p w14:paraId="2A739EFF" w14:textId="30A761B9" w:rsidR="004B6B67" w:rsidRDefault="004B6B67" w:rsidP="00C6304A">
      <w:pPr>
        <w:pStyle w:val="Paragraph"/>
        <w:rPr>
          <w:noProof/>
        </w:rPr>
      </w:pPr>
    </w:p>
    <w:p w14:paraId="205CBBD1" w14:textId="209E10F4" w:rsidR="004B6B67" w:rsidRDefault="004B6B67" w:rsidP="00C6304A">
      <w:pPr>
        <w:pStyle w:val="Paragraph"/>
        <w:rPr>
          <w:noProof/>
        </w:rPr>
      </w:pPr>
    </w:p>
    <w:p w14:paraId="6AFD13D0" w14:textId="09EE1517" w:rsidR="004B6B67" w:rsidRDefault="004B6B67" w:rsidP="00C6304A">
      <w:pPr>
        <w:pStyle w:val="Paragraph"/>
        <w:rPr>
          <w:noProof/>
        </w:rPr>
      </w:pPr>
    </w:p>
    <w:p w14:paraId="0DABD705" w14:textId="14648F1F" w:rsidR="004B6B67" w:rsidRDefault="004B6B67" w:rsidP="00C6304A">
      <w:pPr>
        <w:pStyle w:val="Paragraph"/>
        <w:rPr>
          <w:noProof/>
        </w:rPr>
      </w:pPr>
    </w:p>
    <w:p w14:paraId="70D3437E" w14:textId="2885395F" w:rsidR="004B6B67" w:rsidRPr="00C6304A" w:rsidRDefault="004B6B67" w:rsidP="004B6B67">
      <w:pPr>
        <w:pStyle w:val="Paragraph"/>
        <w:jc w:val="center"/>
        <w:rPr>
          <w:lang w:val="x-none" w:eastAsia="x-none"/>
        </w:rPr>
      </w:pPr>
      <w:r>
        <w:rPr>
          <w:noProof/>
        </w:rPr>
        <w:t>_________________________HẾT_________________________</w:t>
      </w:r>
    </w:p>
    <w:sectPr w:rsidR="004B6B67" w:rsidRPr="00C6304A" w:rsidSect="00C6304A">
      <w:headerReference w:type="even" r:id="rId60"/>
      <w:headerReference w:type="default" r:id="rId61"/>
      <w:footerReference w:type="default" r:id="rId62"/>
      <w:footerReference w:type="first" r:id="rId63"/>
      <w:pgSz w:w="11907" w:h="16840" w:code="9"/>
      <w:pgMar w:top="1418" w:right="1134" w:bottom="1418" w:left="1985" w:header="864"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EDF06" w14:textId="77777777" w:rsidR="00200510" w:rsidRDefault="00200510">
      <w:r>
        <w:separator/>
      </w:r>
    </w:p>
    <w:p w14:paraId="077EED0F" w14:textId="77777777" w:rsidR="00200510" w:rsidRDefault="00200510"/>
    <w:p w14:paraId="2B58FFF0" w14:textId="77777777" w:rsidR="00200510" w:rsidRDefault="00200510"/>
  </w:endnote>
  <w:endnote w:type="continuationSeparator" w:id="0">
    <w:p w14:paraId="375DB473" w14:textId="77777777" w:rsidR="00200510" w:rsidRDefault="00200510">
      <w:r>
        <w:continuationSeparator/>
      </w:r>
    </w:p>
    <w:p w14:paraId="20E07ECA" w14:textId="77777777" w:rsidR="00200510" w:rsidRDefault="00200510"/>
    <w:p w14:paraId="5F6CCB25" w14:textId="77777777" w:rsidR="00200510" w:rsidRDefault="00200510"/>
  </w:endnote>
  <w:endnote w:type="continuationNotice" w:id="1">
    <w:p w14:paraId="625EA9AD" w14:textId="77777777" w:rsidR="00200510" w:rsidRDefault="002005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8B6E3" w14:textId="77777777" w:rsidR="00D755A3" w:rsidRDefault="00D755A3">
    <w:pPr>
      <w:pStyle w:val="Chntrang"/>
      <w:jc w:val="right"/>
    </w:pPr>
  </w:p>
  <w:p w14:paraId="595CFBB4" w14:textId="77777777" w:rsidR="00D755A3" w:rsidRDefault="00D755A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E02A" w14:textId="77777777" w:rsidR="00D755A3" w:rsidRPr="00C6304A" w:rsidRDefault="00D755A3" w:rsidP="00C6304A">
    <w:pPr>
      <w:pStyle w:val="Chntrang"/>
      <w:pBdr>
        <w:top w:val="single" w:sz="4" w:space="8" w:color="4472C4"/>
      </w:pBdr>
      <w:spacing w:before="360"/>
      <w:contextualSpacing/>
      <w:jc w:val="right"/>
      <w:rPr>
        <w:noProof/>
        <w:color w:val="404040"/>
      </w:rPr>
    </w:pPr>
    <w:r w:rsidRPr="00C6304A">
      <w:rPr>
        <w:noProof/>
        <w:color w:val="404040"/>
      </w:rPr>
      <w:fldChar w:fldCharType="begin"/>
    </w:r>
    <w:r w:rsidRPr="00C6304A">
      <w:rPr>
        <w:noProof/>
        <w:color w:val="404040"/>
      </w:rPr>
      <w:instrText xml:space="preserve"> PAGE   \* MERGEFORMAT </w:instrText>
    </w:r>
    <w:r w:rsidRPr="00C6304A">
      <w:rPr>
        <w:noProof/>
        <w:color w:val="404040"/>
      </w:rPr>
      <w:fldChar w:fldCharType="separate"/>
    </w:r>
    <w:r w:rsidRPr="00C6304A">
      <w:rPr>
        <w:noProof/>
        <w:color w:val="404040"/>
      </w:rPr>
      <w:t>2</w:t>
    </w:r>
    <w:r w:rsidRPr="00C6304A">
      <w:rPr>
        <w:noProof/>
        <w:color w:val="404040"/>
      </w:rPr>
      <w:fldChar w:fldCharType="end"/>
    </w:r>
  </w:p>
  <w:p w14:paraId="574F72F5" w14:textId="77777777" w:rsidR="00D755A3" w:rsidRDefault="00D755A3" w:rsidP="00197FFA">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569D4" w14:textId="77777777" w:rsidR="00D755A3" w:rsidRDefault="00D755A3">
    <w:pPr>
      <w:pStyle w:val="Chntrang"/>
      <w:jc w:val="center"/>
    </w:pPr>
    <w:r>
      <w:fldChar w:fldCharType="begin"/>
    </w:r>
    <w:r>
      <w:instrText xml:space="preserve"> PAGE   \* MERGEFORMAT </w:instrText>
    </w:r>
    <w:r>
      <w:fldChar w:fldCharType="separate"/>
    </w:r>
    <w:r>
      <w:rPr>
        <w:noProof/>
      </w:rPr>
      <w:t>2</w:t>
    </w:r>
    <w:r>
      <w:rPr>
        <w:noProof/>
      </w:rPr>
      <w:fldChar w:fldCharType="end"/>
    </w:r>
  </w:p>
  <w:p w14:paraId="4829BBE9" w14:textId="77777777" w:rsidR="00D755A3" w:rsidRDefault="00D755A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8A254" w14:textId="77777777" w:rsidR="00200510" w:rsidRDefault="00200510">
      <w:r>
        <w:separator/>
      </w:r>
    </w:p>
    <w:p w14:paraId="57686DA5" w14:textId="77777777" w:rsidR="00200510" w:rsidRDefault="00200510"/>
    <w:p w14:paraId="5C4339D1" w14:textId="77777777" w:rsidR="00200510" w:rsidRDefault="00200510"/>
  </w:footnote>
  <w:footnote w:type="continuationSeparator" w:id="0">
    <w:p w14:paraId="23B656E2" w14:textId="77777777" w:rsidR="00200510" w:rsidRDefault="00200510">
      <w:r>
        <w:continuationSeparator/>
      </w:r>
    </w:p>
    <w:p w14:paraId="252FDECA" w14:textId="77777777" w:rsidR="00200510" w:rsidRDefault="00200510"/>
    <w:p w14:paraId="3882B82F" w14:textId="77777777" w:rsidR="00200510" w:rsidRDefault="00200510"/>
  </w:footnote>
  <w:footnote w:type="continuationNotice" w:id="1">
    <w:p w14:paraId="0EC782A8" w14:textId="77777777" w:rsidR="00200510" w:rsidRDefault="002005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AF16D" w14:textId="77777777" w:rsidR="00D755A3" w:rsidRDefault="00D755A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70AA0" w14:textId="77777777" w:rsidR="00D755A3" w:rsidRPr="003405CD" w:rsidRDefault="00D755A3" w:rsidP="003405C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4CDE4A66"/>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bullet"/>
      <w:lvlText w:val=""/>
      <w:lvlJc w:val="left"/>
      <w:pPr>
        <w:tabs>
          <w:tab w:val="num" w:pos="1008"/>
        </w:tabs>
        <w:ind w:left="1008" w:hanging="1008"/>
      </w:pPr>
      <w:rPr>
        <w:rFonts w:ascii="Symbol" w:hAnsi="Symbol"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CEE81B7A"/>
    <w:lvl w:ilvl="0" w:tplc="5952146C">
      <w:start w:val="1"/>
      <w:numFmt w:val="bullet"/>
      <w:pStyle w:val="txt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97034ED"/>
    <w:multiLevelType w:val="hybridMultilevel"/>
    <w:tmpl w:val="9078E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A26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3781E"/>
    <w:multiLevelType w:val="hybridMultilevel"/>
    <w:tmpl w:val="C28C006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6480327"/>
    <w:multiLevelType w:val="hybridMultilevel"/>
    <w:tmpl w:val="1D20AF5E"/>
    <w:lvl w:ilvl="0" w:tplc="2FAE8A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A2A25"/>
    <w:multiLevelType w:val="multilevel"/>
    <w:tmpl w:val="4CDE4A66"/>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bullet"/>
      <w:lvlText w:val=""/>
      <w:lvlJc w:val="left"/>
      <w:pPr>
        <w:tabs>
          <w:tab w:val="num" w:pos="1008"/>
        </w:tabs>
        <w:ind w:left="1008" w:hanging="1008"/>
      </w:pPr>
      <w:rPr>
        <w:rFonts w:ascii="Symbol" w:hAnsi="Symbol"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C7D1930"/>
    <w:multiLevelType w:val="hybridMultilevel"/>
    <w:tmpl w:val="805EFD0A"/>
    <w:lvl w:ilvl="0" w:tplc="6A9A0F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3B4EA7"/>
    <w:multiLevelType w:val="multilevel"/>
    <w:tmpl w:val="4CDE4A66"/>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bullet"/>
      <w:lvlText w:val=""/>
      <w:lvlJc w:val="left"/>
      <w:pPr>
        <w:tabs>
          <w:tab w:val="num" w:pos="1008"/>
        </w:tabs>
        <w:ind w:left="1008" w:hanging="1008"/>
      </w:pPr>
      <w:rPr>
        <w:rFonts w:ascii="Symbol" w:hAnsi="Symbol"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20713BF6"/>
    <w:multiLevelType w:val="hybridMultilevel"/>
    <w:tmpl w:val="673852F2"/>
    <w:lvl w:ilvl="0" w:tplc="FFFFFFFF">
      <w:start w:val="1"/>
      <w:numFmt w:val="bullet"/>
      <w:lvlText w:val=""/>
      <w:lvlJc w:val="left"/>
      <w:pPr>
        <w:ind w:left="1800" w:hanging="360"/>
      </w:pPr>
      <w:rPr>
        <w:rFonts w:ascii="Symbol" w:hAnsi="Symbol" w:hint="default"/>
        <w:b w:val="0"/>
        <w:i/>
        <w:sz w:val="24"/>
      </w:rPr>
    </w:lvl>
    <w:lvl w:ilvl="1" w:tplc="04090003">
      <w:start w:val="1"/>
      <w:numFmt w:val="bullet"/>
      <w:lvlText w:val="o"/>
      <w:lvlJc w:val="left"/>
      <w:pPr>
        <w:ind w:left="2520" w:hanging="360"/>
      </w:pPr>
      <w:rPr>
        <w:rFonts w:ascii="Courier New" w:hAnsi="Courier New" w:cs="Courier New" w:hint="default"/>
      </w:rPr>
    </w:lvl>
    <w:lvl w:ilvl="2" w:tplc="FFFFFFFF" w:tentative="1">
      <w:start w:val="1"/>
      <w:numFmt w:val="lowerRoman"/>
      <w:lvlText w:val="%3."/>
      <w:lvlJc w:val="right"/>
      <w:pPr>
        <w:ind w:left="3240" w:hanging="180"/>
      </w:pPr>
    </w:lvl>
    <w:lvl w:ilvl="3" w:tplc="FFFFFFFF">
      <w:start w:val="1"/>
      <w:numFmt w:val="bullet"/>
      <w:lvlText w:val=""/>
      <w:lvlJc w:val="left"/>
      <w:pPr>
        <w:ind w:left="3960" w:hanging="360"/>
      </w:pPr>
      <w:rPr>
        <w:rFonts w:ascii="Symbol" w:hAnsi="Symbol" w:hint="default"/>
      </w:r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20726E0F"/>
    <w:multiLevelType w:val="hybridMultilevel"/>
    <w:tmpl w:val="F4A63E0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219C043F"/>
    <w:multiLevelType w:val="hybridMultilevel"/>
    <w:tmpl w:val="B3AC5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91ABB"/>
    <w:multiLevelType w:val="hybridMultilevel"/>
    <w:tmpl w:val="5B78A6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8E7B9E"/>
    <w:multiLevelType w:val="multilevel"/>
    <w:tmpl w:val="9078E13E"/>
    <w:numStyleLink w:val="Style1"/>
  </w:abstractNum>
  <w:abstractNum w:abstractNumId="17" w15:restartNumberingAfterBreak="0">
    <w:nsid w:val="28C84192"/>
    <w:multiLevelType w:val="multilevel"/>
    <w:tmpl w:val="7EAC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01973AC"/>
    <w:multiLevelType w:val="hybridMultilevel"/>
    <w:tmpl w:val="D63AE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F92485"/>
    <w:multiLevelType w:val="hybridMultilevel"/>
    <w:tmpl w:val="7E3ADDC0"/>
    <w:lvl w:ilvl="0" w:tplc="04090001">
      <w:start w:val="1"/>
      <w:numFmt w:val="bullet"/>
      <w:pStyle w:val="u4"/>
      <w:lvlText w:val=""/>
      <w:lvlJc w:val="left"/>
      <w:pPr>
        <w:ind w:left="1800" w:hanging="360"/>
      </w:pPr>
      <w:rPr>
        <w:rFonts w:ascii="Symbol" w:hAnsi="Symbol" w:hint="default"/>
        <w:b w:val="0"/>
        <w:i/>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A9605CEA">
      <w:start w:val="1"/>
      <w:numFmt w:val="bullet"/>
      <w:lvlText w:val=""/>
      <w:lvlJc w:val="left"/>
      <w:pPr>
        <w:ind w:left="3960" w:hanging="360"/>
      </w:pPr>
      <w:rPr>
        <w:rFonts w:ascii="Symbol" w:hAnsi="Symbol"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C570338"/>
    <w:multiLevelType w:val="hybridMultilevel"/>
    <w:tmpl w:val="2D3C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873E8"/>
    <w:multiLevelType w:val="multilevel"/>
    <w:tmpl w:val="9078E13E"/>
    <w:numStyleLink w:val="Style1"/>
  </w:abstractNum>
  <w:abstractNum w:abstractNumId="22" w15:restartNumberingAfterBreak="0">
    <w:nsid w:val="3DB040C4"/>
    <w:multiLevelType w:val="hybridMultilevel"/>
    <w:tmpl w:val="BE38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44470D"/>
    <w:multiLevelType w:val="multilevel"/>
    <w:tmpl w:val="055E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AF4F4A"/>
    <w:multiLevelType w:val="hybridMultilevel"/>
    <w:tmpl w:val="7CB0079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44F47E1C"/>
    <w:multiLevelType w:val="hybridMultilevel"/>
    <w:tmpl w:val="3A4E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4A9E4ED7"/>
    <w:multiLevelType w:val="hybridMultilevel"/>
    <w:tmpl w:val="9EAC9962"/>
    <w:lvl w:ilvl="0" w:tplc="F200A072">
      <w:start w:val="1"/>
      <w:numFmt w:val="decimal"/>
      <w:lvlText w:val="%1."/>
      <w:lvlJc w:val="center"/>
      <w:pPr>
        <w:ind w:left="1440" w:hanging="360"/>
      </w:pPr>
      <w:rPr>
        <w:rFonts w:ascii="Times New Roman" w:hAnsi="Times New Roman" w:hint="default"/>
        <w:b w:val="0"/>
        <w:i w:val="0"/>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E513993"/>
    <w:multiLevelType w:val="hybridMultilevel"/>
    <w:tmpl w:val="E1F292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58226764"/>
    <w:multiLevelType w:val="hybridMultilevel"/>
    <w:tmpl w:val="8678533A"/>
    <w:lvl w:ilvl="0" w:tplc="2FAE8A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9B08C2"/>
    <w:multiLevelType w:val="multilevel"/>
    <w:tmpl w:val="9078E13E"/>
    <w:styleLink w:val="Style1"/>
    <w:lvl w:ilvl="0">
      <w:start w:val="1"/>
      <w:numFmt w:val="upperRoman"/>
      <w:lvlText w:val="%1."/>
      <w:lvlJc w:val="left"/>
      <w:pPr>
        <w:ind w:left="720" w:hanging="360"/>
      </w:pPr>
      <w:rPr>
        <w:rFonts w:ascii="Times New Roman" w:hAnsi="Times New Roman" w:hint="default"/>
        <w:sz w:val="32"/>
      </w:rPr>
    </w:lvl>
    <w:lvl w:ilvl="1">
      <w:start w:val="1"/>
      <w:numFmt w:val="decimal"/>
      <w:lvlText w:val="%2."/>
      <w:lvlJc w:val="left"/>
      <w:pPr>
        <w:ind w:left="1440" w:hanging="360"/>
      </w:pPr>
      <w:rPr>
        <w:rFonts w:ascii="Times New Roman" w:hAnsi="Times New Roman"/>
        <w:sz w:val="28"/>
      </w:rPr>
    </w:lvl>
    <w:lvl w:ilvl="2">
      <w:start w:val="1"/>
      <w:numFmt w:val="lowerLetter"/>
      <w:lvlText w:val="%3."/>
      <w:lvlJc w:val="right"/>
      <w:pPr>
        <w:ind w:left="2160" w:hanging="180"/>
      </w:pPr>
      <w:rPr>
        <w:rFonts w:ascii="Times New Roman" w:hAnsi="Times New Roman"/>
        <w:i/>
        <w:sz w:val="24"/>
      </w:rPr>
    </w:lvl>
    <w:lvl w:ilvl="3">
      <w:start w:val="1"/>
      <w:numFmt w:val="lowerRoman"/>
      <w:lvlText w:val="%4."/>
      <w:lvlJc w:val="left"/>
      <w:pPr>
        <w:ind w:left="2880" w:hanging="360"/>
      </w:pPr>
      <w:rPr>
        <w:i/>
        <w:sz w:val="24"/>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E640D8"/>
    <w:multiLevelType w:val="hybridMultilevel"/>
    <w:tmpl w:val="0E4E1242"/>
    <w:lvl w:ilvl="0" w:tplc="B5B8E11A">
      <w:start w:val="1"/>
      <w:numFmt w:val="upperRoman"/>
      <w:pStyle w:val="u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9229DE"/>
    <w:multiLevelType w:val="hybridMultilevel"/>
    <w:tmpl w:val="A864879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5E8854FB"/>
    <w:multiLevelType w:val="hybridMultilevel"/>
    <w:tmpl w:val="B1CEE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37FFE"/>
    <w:multiLevelType w:val="hybridMultilevel"/>
    <w:tmpl w:val="82928850"/>
    <w:lvl w:ilvl="0" w:tplc="2FAE8AF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8405D2"/>
    <w:multiLevelType w:val="hybridMultilevel"/>
    <w:tmpl w:val="D5F25CD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8"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39" w15:restartNumberingAfterBreak="0">
    <w:nsid w:val="7E165C3A"/>
    <w:multiLevelType w:val="hybridMultilevel"/>
    <w:tmpl w:val="C9C0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8946422">
    <w:abstractNumId w:val="0"/>
  </w:num>
  <w:num w:numId="2" w16cid:durableId="6294456">
    <w:abstractNumId w:val="3"/>
  </w:num>
  <w:num w:numId="3" w16cid:durableId="1095787346">
    <w:abstractNumId w:val="1"/>
  </w:num>
  <w:num w:numId="4" w16cid:durableId="318463488">
    <w:abstractNumId w:val="29"/>
  </w:num>
  <w:num w:numId="5" w16cid:durableId="1791972964">
    <w:abstractNumId w:val="2"/>
  </w:num>
  <w:num w:numId="6" w16cid:durableId="2077236692">
    <w:abstractNumId w:val="38"/>
  </w:num>
  <w:num w:numId="7" w16cid:durableId="249509267">
    <w:abstractNumId w:val="30"/>
  </w:num>
  <w:num w:numId="8" w16cid:durableId="34629419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66161270">
    <w:abstractNumId w:val="6"/>
  </w:num>
  <w:num w:numId="10" w16cid:durableId="1046563964">
    <w:abstractNumId w:val="23"/>
  </w:num>
  <w:num w:numId="11" w16cid:durableId="2043171658">
    <w:abstractNumId w:val="7"/>
  </w:num>
  <w:num w:numId="12" w16cid:durableId="63457212">
    <w:abstractNumId w:val="39"/>
  </w:num>
  <w:num w:numId="13" w16cid:durableId="863980482">
    <w:abstractNumId w:val="37"/>
  </w:num>
  <w:num w:numId="14" w16cid:durableId="353001615">
    <w:abstractNumId w:val="13"/>
  </w:num>
  <w:num w:numId="15" w16cid:durableId="358313061">
    <w:abstractNumId w:val="28"/>
  </w:num>
  <w:num w:numId="16" w16cid:durableId="917130044">
    <w:abstractNumId w:val="15"/>
  </w:num>
  <w:num w:numId="17" w16cid:durableId="2047296379">
    <w:abstractNumId w:val="35"/>
  </w:num>
  <w:num w:numId="18" w16cid:durableId="89745739">
    <w:abstractNumId w:val="18"/>
  </w:num>
  <w:num w:numId="19" w16cid:durableId="506870258">
    <w:abstractNumId w:val="25"/>
  </w:num>
  <w:num w:numId="20" w16cid:durableId="1222473854">
    <w:abstractNumId w:val="20"/>
  </w:num>
  <w:num w:numId="21" w16cid:durableId="1245383066">
    <w:abstractNumId w:val="14"/>
  </w:num>
  <w:num w:numId="22" w16cid:durableId="65955959">
    <w:abstractNumId w:val="17"/>
  </w:num>
  <w:num w:numId="23" w16cid:durableId="1500996836">
    <w:abstractNumId w:val="34"/>
  </w:num>
  <w:num w:numId="24" w16cid:durableId="1550990745">
    <w:abstractNumId w:val="22"/>
  </w:num>
  <w:num w:numId="25" w16cid:durableId="1515420697">
    <w:abstractNumId w:val="10"/>
  </w:num>
  <w:num w:numId="26" w16cid:durableId="508788228">
    <w:abstractNumId w:val="36"/>
  </w:num>
  <w:num w:numId="27" w16cid:durableId="1014192078">
    <w:abstractNumId w:val="4"/>
  </w:num>
  <w:num w:numId="28" w16cid:durableId="1381324703">
    <w:abstractNumId w:val="32"/>
  </w:num>
  <w:num w:numId="29" w16cid:durableId="1075779547">
    <w:abstractNumId w:val="21"/>
  </w:num>
  <w:num w:numId="30" w16cid:durableId="1790663409">
    <w:abstractNumId w:val="16"/>
  </w:num>
  <w:num w:numId="31" w16cid:durableId="475293407">
    <w:abstractNumId w:val="5"/>
  </w:num>
  <w:num w:numId="32" w16cid:durableId="1397626547">
    <w:abstractNumId w:val="33"/>
  </w:num>
  <w:num w:numId="33" w16cid:durableId="1967619348">
    <w:abstractNumId w:val="27"/>
  </w:num>
  <w:num w:numId="34" w16cid:durableId="708072569">
    <w:abstractNumId w:val="19"/>
  </w:num>
  <w:num w:numId="35" w16cid:durableId="1622371919">
    <w:abstractNumId w:val="19"/>
    <w:lvlOverride w:ilvl="0">
      <w:startOverride w:val="1"/>
    </w:lvlOverride>
  </w:num>
  <w:num w:numId="36" w16cid:durableId="743574186">
    <w:abstractNumId w:val="19"/>
    <w:lvlOverride w:ilvl="0">
      <w:startOverride w:val="1"/>
    </w:lvlOverride>
  </w:num>
  <w:num w:numId="37" w16cid:durableId="1552959671">
    <w:abstractNumId w:val="24"/>
  </w:num>
  <w:num w:numId="38" w16cid:durableId="1410467789">
    <w:abstractNumId w:val="11"/>
  </w:num>
  <w:num w:numId="39" w16cid:durableId="1642880987">
    <w:abstractNumId w:val="9"/>
  </w:num>
  <w:num w:numId="40" w16cid:durableId="837765267">
    <w:abstractNumId w:val="31"/>
  </w:num>
  <w:num w:numId="41" w16cid:durableId="1639724502">
    <w:abstractNumId w:val="8"/>
  </w:num>
  <w:num w:numId="42" w16cid:durableId="67308264">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activeWritingStyle w:appName="MSWord" w:lang="fr-FR"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printColBlack/>
    <w:showBreaksInFrames/>
    <w:suppressSpBfAfterPgBrk/>
    <w:swapBordersFacingPages/>
    <w:convMailMergeEsc/>
    <w:usePrinterMetrics/>
    <w:doNotSuppressParagraphBorders/>
    <w:footnoteLayoutLikeWW8/>
    <w:shapeLayoutLikeWW8/>
    <w:alignTablesRowByRow/>
    <w:forgetLastTabAlignment/>
    <w:autoSpaceLikeWord95/>
    <w:noSpaceRaiseLower/>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CDC"/>
    <w:rsid w:val="00000027"/>
    <w:rsid w:val="00000029"/>
    <w:rsid w:val="0000012C"/>
    <w:rsid w:val="00000546"/>
    <w:rsid w:val="00000EAA"/>
    <w:rsid w:val="00000FC8"/>
    <w:rsid w:val="0000416A"/>
    <w:rsid w:val="000045CE"/>
    <w:rsid w:val="00004CD2"/>
    <w:rsid w:val="00004D45"/>
    <w:rsid w:val="000051AF"/>
    <w:rsid w:val="00005225"/>
    <w:rsid w:val="00006772"/>
    <w:rsid w:val="0001052D"/>
    <w:rsid w:val="00010AF6"/>
    <w:rsid w:val="00010CD0"/>
    <w:rsid w:val="000115C2"/>
    <w:rsid w:val="0001230B"/>
    <w:rsid w:val="00013FEB"/>
    <w:rsid w:val="000143F2"/>
    <w:rsid w:val="000145B6"/>
    <w:rsid w:val="000149A6"/>
    <w:rsid w:val="0001559F"/>
    <w:rsid w:val="00020641"/>
    <w:rsid w:val="00020DC4"/>
    <w:rsid w:val="00020E46"/>
    <w:rsid w:val="00021737"/>
    <w:rsid w:val="00021C95"/>
    <w:rsid w:val="00023178"/>
    <w:rsid w:val="0002475B"/>
    <w:rsid w:val="000256A6"/>
    <w:rsid w:val="00025E11"/>
    <w:rsid w:val="0002617F"/>
    <w:rsid w:val="00026352"/>
    <w:rsid w:val="00026920"/>
    <w:rsid w:val="00030298"/>
    <w:rsid w:val="00030375"/>
    <w:rsid w:val="000307C0"/>
    <w:rsid w:val="000311B3"/>
    <w:rsid w:val="00031BA2"/>
    <w:rsid w:val="00032367"/>
    <w:rsid w:val="000328AC"/>
    <w:rsid w:val="00032CB6"/>
    <w:rsid w:val="00032EDC"/>
    <w:rsid w:val="00033594"/>
    <w:rsid w:val="00033D3E"/>
    <w:rsid w:val="00034F5E"/>
    <w:rsid w:val="00035E2F"/>
    <w:rsid w:val="0004104E"/>
    <w:rsid w:val="00041199"/>
    <w:rsid w:val="0004179A"/>
    <w:rsid w:val="000428ED"/>
    <w:rsid w:val="00042D19"/>
    <w:rsid w:val="00044BF1"/>
    <w:rsid w:val="0004555E"/>
    <w:rsid w:val="000459B1"/>
    <w:rsid w:val="00045FA6"/>
    <w:rsid w:val="0005293E"/>
    <w:rsid w:val="00053944"/>
    <w:rsid w:val="000555FF"/>
    <w:rsid w:val="00056B3F"/>
    <w:rsid w:val="0006216F"/>
    <w:rsid w:val="00063119"/>
    <w:rsid w:val="0006352E"/>
    <w:rsid w:val="00063C0D"/>
    <w:rsid w:val="00063C52"/>
    <w:rsid w:val="00063EE6"/>
    <w:rsid w:val="000641E2"/>
    <w:rsid w:val="000645FE"/>
    <w:rsid w:val="00065089"/>
    <w:rsid w:val="0006726C"/>
    <w:rsid w:val="00067B54"/>
    <w:rsid w:val="00067F96"/>
    <w:rsid w:val="00070C1C"/>
    <w:rsid w:val="000734EB"/>
    <w:rsid w:val="00073996"/>
    <w:rsid w:val="00074E85"/>
    <w:rsid w:val="00075881"/>
    <w:rsid w:val="000767D5"/>
    <w:rsid w:val="000771F1"/>
    <w:rsid w:val="0007738F"/>
    <w:rsid w:val="00077851"/>
    <w:rsid w:val="00081FE5"/>
    <w:rsid w:val="0008242A"/>
    <w:rsid w:val="0008288F"/>
    <w:rsid w:val="00085CBE"/>
    <w:rsid w:val="00086563"/>
    <w:rsid w:val="00086EC5"/>
    <w:rsid w:val="00090A19"/>
    <w:rsid w:val="00090A94"/>
    <w:rsid w:val="000911AF"/>
    <w:rsid w:val="00091498"/>
    <w:rsid w:val="00093ACF"/>
    <w:rsid w:val="00093DEC"/>
    <w:rsid w:val="000948D0"/>
    <w:rsid w:val="00094D77"/>
    <w:rsid w:val="00095312"/>
    <w:rsid w:val="000962C9"/>
    <w:rsid w:val="000966D2"/>
    <w:rsid w:val="000976A8"/>
    <w:rsid w:val="00097727"/>
    <w:rsid w:val="000979A2"/>
    <w:rsid w:val="000A032F"/>
    <w:rsid w:val="000A0C8E"/>
    <w:rsid w:val="000A0E5A"/>
    <w:rsid w:val="000A19F1"/>
    <w:rsid w:val="000A2CB3"/>
    <w:rsid w:val="000A3681"/>
    <w:rsid w:val="000A3F92"/>
    <w:rsid w:val="000A4032"/>
    <w:rsid w:val="000A43AB"/>
    <w:rsid w:val="000A5933"/>
    <w:rsid w:val="000A6B1F"/>
    <w:rsid w:val="000B00E0"/>
    <w:rsid w:val="000B0D1A"/>
    <w:rsid w:val="000B1547"/>
    <w:rsid w:val="000B234A"/>
    <w:rsid w:val="000B23E7"/>
    <w:rsid w:val="000B24AF"/>
    <w:rsid w:val="000B345F"/>
    <w:rsid w:val="000B3F78"/>
    <w:rsid w:val="000B40D7"/>
    <w:rsid w:val="000B6AAA"/>
    <w:rsid w:val="000B6C9F"/>
    <w:rsid w:val="000C04BD"/>
    <w:rsid w:val="000C09D5"/>
    <w:rsid w:val="000C144C"/>
    <w:rsid w:val="000C2936"/>
    <w:rsid w:val="000C38FC"/>
    <w:rsid w:val="000C392C"/>
    <w:rsid w:val="000C4D93"/>
    <w:rsid w:val="000C61FD"/>
    <w:rsid w:val="000C64E7"/>
    <w:rsid w:val="000C7675"/>
    <w:rsid w:val="000C7AF5"/>
    <w:rsid w:val="000D02CB"/>
    <w:rsid w:val="000D0B2C"/>
    <w:rsid w:val="000D1058"/>
    <w:rsid w:val="000D2D25"/>
    <w:rsid w:val="000D588B"/>
    <w:rsid w:val="000D6BE5"/>
    <w:rsid w:val="000D7685"/>
    <w:rsid w:val="000D770D"/>
    <w:rsid w:val="000E0471"/>
    <w:rsid w:val="000E0750"/>
    <w:rsid w:val="000E0E23"/>
    <w:rsid w:val="000E165F"/>
    <w:rsid w:val="000E2666"/>
    <w:rsid w:val="000E3D6B"/>
    <w:rsid w:val="000E45A5"/>
    <w:rsid w:val="000E7109"/>
    <w:rsid w:val="000E7EFF"/>
    <w:rsid w:val="000F01DF"/>
    <w:rsid w:val="000F1C5B"/>
    <w:rsid w:val="000F2FC8"/>
    <w:rsid w:val="000F2FEE"/>
    <w:rsid w:val="000F31D2"/>
    <w:rsid w:val="000F5AB9"/>
    <w:rsid w:val="000F5FCE"/>
    <w:rsid w:val="000F63F5"/>
    <w:rsid w:val="000F6874"/>
    <w:rsid w:val="000F763D"/>
    <w:rsid w:val="001006A3"/>
    <w:rsid w:val="00101B8F"/>
    <w:rsid w:val="00102282"/>
    <w:rsid w:val="001036CB"/>
    <w:rsid w:val="00103A25"/>
    <w:rsid w:val="00104362"/>
    <w:rsid w:val="00104A48"/>
    <w:rsid w:val="00105EBD"/>
    <w:rsid w:val="001105E4"/>
    <w:rsid w:val="00110D0B"/>
    <w:rsid w:val="001141C9"/>
    <w:rsid w:val="00114CDC"/>
    <w:rsid w:val="00114E9B"/>
    <w:rsid w:val="0011528C"/>
    <w:rsid w:val="0011601F"/>
    <w:rsid w:val="00116646"/>
    <w:rsid w:val="001170B7"/>
    <w:rsid w:val="001201CF"/>
    <w:rsid w:val="00123064"/>
    <w:rsid w:val="0012432D"/>
    <w:rsid w:val="00125D26"/>
    <w:rsid w:val="00126A14"/>
    <w:rsid w:val="00126D18"/>
    <w:rsid w:val="001304A0"/>
    <w:rsid w:val="00130A85"/>
    <w:rsid w:val="00131113"/>
    <w:rsid w:val="00131854"/>
    <w:rsid w:val="001346D1"/>
    <w:rsid w:val="00134D52"/>
    <w:rsid w:val="00134DB1"/>
    <w:rsid w:val="001350E2"/>
    <w:rsid w:val="00135414"/>
    <w:rsid w:val="001356DE"/>
    <w:rsid w:val="00135C2D"/>
    <w:rsid w:val="0013611C"/>
    <w:rsid w:val="001364AC"/>
    <w:rsid w:val="00137C35"/>
    <w:rsid w:val="0014035D"/>
    <w:rsid w:val="00140938"/>
    <w:rsid w:val="00140F23"/>
    <w:rsid w:val="00141721"/>
    <w:rsid w:val="00142498"/>
    <w:rsid w:val="0014330E"/>
    <w:rsid w:val="001436AB"/>
    <w:rsid w:val="00144551"/>
    <w:rsid w:val="00146883"/>
    <w:rsid w:val="001471C5"/>
    <w:rsid w:val="00153DE0"/>
    <w:rsid w:val="00154464"/>
    <w:rsid w:val="00155607"/>
    <w:rsid w:val="00155E7E"/>
    <w:rsid w:val="0015620A"/>
    <w:rsid w:val="00156904"/>
    <w:rsid w:val="00156E6A"/>
    <w:rsid w:val="0016086E"/>
    <w:rsid w:val="00162755"/>
    <w:rsid w:val="00162E06"/>
    <w:rsid w:val="00164674"/>
    <w:rsid w:val="001659FD"/>
    <w:rsid w:val="0016624E"/>
    <w:rsid w:val="00166D0D"/>
    <w:rsid w:val="00166FBB"/>
    <w:rsid w:val="00167D15"/>
    <w:rsid w:val="00170086"/>
    <w:rsid w:val="00170D12"/>
    <w:rsid w:val="001719E8"/>
    <w:rsid w:val="00171C7A"/>
    <w:rsid w:val="001725E6"/>
    <w:rsid w:val="00172CD8"/>
    <w:rsid w:val="00174C50"/>
    <w:rsid w:val="00175255"/>
    <w:rsid w:val="00175F58"/>
    <w:rsid w:val="0018073E"/>
    <w:rsid w:val="00180AD1"/>
    <w:rsid w:val="0018127D"/>
    <w:rsid w:val="00181F2D"/>
    <w:rsid w:val="00183754"/>
    <w:rsid w:val="001839D3"/>
    <w:rsid w:val="00183FD3"/>
    <w:rsid w:val="001917AA"/>
    <w:rsid w:val="00191867"/>
    <w:rsid w:val="0019187C"/>
    <w:rsid w:val="00191F70"/>
    <w:rsid w:val="00193DE3"/>
    <w:rsid w:val="0019412A"/>
    <w:rsid w:val="001948D5"/>
    <w:rsid w:val="001953C2"/>
    <w:rsid w:val="00195A26"/>
    <w:rsid w:val="00195B75"/>
    <w:rsid w:val="00196923"/>
    <w:rsid w:val="00197FFA"/>
    <w:rsid w:val="001A10E4"/>
    <w:rsid w:val="001A25E7"/>
    <w:rsid w:val="001A64AB"/>
    <w:rsid w:val="001A77FF"/>
    <w:rsid w:val="001A7E00"/>
    <w:rsid w:val="001B2793"/>
    <w:rsid w:val="001B3ED1"/>
    <w:rsid w:val="001B4F36"/>
    <w:rsid w:val="001B5786"/>
    <w:rsid w:val="001B62D1"/>
    <w:rsid w:val="001B6C34"/>
    <w:rsid w:val="001C0424"/>
    <w:rsid w:val="001C0D63"/>
    <w:rsid w:val="001C1149"/>
    <w:rsid w:val="001C18F1"/>
    <w:rsid w:val="001C194D"/>
    <w:rsid w:val="001C1D9E"/>
    <w:rsid w:val="001C32F3"/>
    <w:rsid w:val="001C3E0B"/>
    <w:rsid w:val="001C4153"/>
    <w:rsid w:val="001C5136"/>
    <w:rsid w:val="001C5946"/>
    <w:rsid w:val="001C5B6B"/>
    <w:rsid w:val="001C5E9D"/>
    <w:rsid w:val="001C5FFA"/>
    <w:rsid w:val="001C6438"/>
    <w:rsid w:val="001C69D0"/>
    <w:rsid w:val="001D027C"/>
    <w:rsid w:val="001D0A30"/>
    <w:rsid w:val="001D181B"/>
    <w:rsid w:val="001D250A"/>
    <w:rsid w:val="001D26CE"/>
    <w:rsid w:val="001D2994"/>
    <w:rsid w:val="001D4D7E"/>
    <w:rsid w:val="001D526C"/>
    <w:rsid w:val="001D5E2B"/>
    <w:rsid w:val="001D669F"/>
    <w:rsid w:val="001D71A5"/>
    <w:rsid w:val="001E04F6"/>
    <w:rsid w:val="001E06EC"/>
    <w:rsid w:val="001E07B9"/>
    <w:rsid w:val="001E100F"/>
    <w:rsid w:val="001E1FAB"/>
    <w:rsid w:val="001E25E2"/>
    <w:rsid w:val="001E2D18"/>
    <w:rsid w:val="001E3816"/>
    <w:rsid w:val="001E39F3"/>
    <w:rsid w:val="001E3C58"/>
    <w:rsid w:val="001E3E5C"/>
    <w:rsid w:val="001E4C1B"/>
    <w:rsid w:val="001E500B"/>
    <w:rsid w:val="001E5DB3"/>
    <w:rsid w:val="001E6347"/>
    <w:rsid w:val="001E6DB4"/>
    <w:rsid w:val="001E7C6D"/>
    <w:rsid w:val="001F04A5"/>
    <w:rsid w:val="001F10FA"/>
    <w:rsid w:val="001F14DD"/>
    <w:rsid w:val="001F1540"/>
    <w:rsid w:val="001F1C3E"/>
    <w:rsid w:val="001F2AD9"/>
    <w:rsid w:val="001F2C5D"/>
    <w:rsid w:val="001F2DC7"/>
    <w:rsid w:val="001F40E4"/>
    <w:rsid w:val="001F5362"/>
    <w:rsid w:val="001F6049"/>
    <w:rsid w:val="001F6E32"/>
    <w:rsid w:val="001F6E46"/>
    <w:rsid w:val="00200510"/>
    <w:rsid w:val="0020086D"/>
    <w:rsid w:val="00202E35"/>
    <w:rsid w:val="00203C1C"/>
    <w:rsid w:val="00204097"/>
    <w:rsid w:val="00205194"/>
    <w:rsid w:val="00206458"/>
    <w:rsid w:val="0020681A"/>
    <w:rsid w:val="0020687C"/>
    <w:rsid w:val="00206A85"/>
    <w:rsid w:val="002071C8"/>
    <w:rsid w:val="00207C7E"/>
    <w:rsid w:val="002122CB"/>
    <w:rsid w:val="002126BA"/>
    <w:rsid w:val="00213F83"/>
    <w:rsid w:val="00216FE3"/>
    <w:rsid w:val="002175DB"/>
    <w:rsid w:val="00220071"/>
    <w:rsid w:val="002213A8"/>
    <w:rsid w:val="00221C82"/>
    <w:rsid w:val="00221E23"/>
    <w:rsid w:val="00223A76"/>
    <w:rsid w:val="002245AC"/>
    <w:rsid w:val="002259CB"/>
    <w:rsid w:val="00225CDE"/>
    <w:rsid w:val="00226C73"/>
    <w:rsid w:val="00227773"/>
    <w:rsid w:val="00231264"/>
    <w:rsid w:val="00234593"/>
    <w:rsid w:val="00234A43"/>
    <w:rsid w:val="0023651D"/>
    <w:rsid w:val="0023703F"/>
    <w:rsid w:val="00237921"/>
    <w:rsid w:val="0024005C"/>
    <w:rsid w:val="00241068"/>
    <w:rsid w:val="00241627"/>
    <w:rsid w:val="002429A1"/>
    <w:rsid w:val="0024431C"/>
    <w:rsid w:val="0024454F"/>
    <w:rsid w:val="00244AA1"/>
    <w:rsid w:val="00244FFC"/>
    <w:rsid w:val="002461BD"/>
    <w:rsid w:val="0024633F"/>
    <w:rsid w:val="00247633"/>
    <w:rsid w:val="00247C89"/>
    <w:rsid w:val="0025173E"/>
    <w:rsid w:val="00253053"/>
    <w:rsid w:val="0025362D"/>
    <w:rsid w:val="00253D1C"/>
    <w:rsid w:val="00254596"/>
    <w:rsid w:val="00255FE8"/>
    <w:rsid w:val="00257472"/>
    <w:rsid w:val="0025757C"/>
    <w:rsid w:val="002603BD"/>
    <w:rsid w:val="00260A3E"/>
    <w:rsid w:val="002637CB"/>
    <w:rsid w:val="00265D05"/>
    <w:rsid w:val="00267E59"/>
    <w:rsid w:val="00267F6E"/>
    <w:rsid w:val="00272475"/>
    <w:rsid w:val="002739C6"/>
    <w:rsid w:val="00273A96"/>
    <w:rsid w:val="00273B53"/>
    <w:rsid w:val="00275DB3"/>
    <w:rsid w:val="00276ED6"/>
    <w:rsid w:val="002772DE"/>
    <w:rsid w:val="00277B13"/>
    <w:rsid w:val="00280EFB"/>
    <w:rsid w:val="00280FFC"/>
    <w:rsid w:val="002819FE"/>
    <w:rsid w:val="00281C3B"/>
    <w:rsid w:val="00281CB3"/>
    <w:rsid w:val="00281D19"/>
    <w:rsid w:val="002826FD"/>
    <w:rsid w:val="00283A19"/>
    <w:rsid w:val="00285407"/>
    <w:rsid w:val="002903DF"/>
    <w:rsid w:val="0029137B"/>
    <w:rsid w:val="00292C4A"/>
    <w:rsid w:val="0029335C"/>
    <w:rsid w:val="00294A04"/>
    <w:rsid w:val="00295A63"/>
    <w:rsid w:val="00296B82"/>
    <w:rsid w:val="00296F01"/>
    <w:rsid w:val="002A02E6"/>
    <w:rsid w:val="002A0C24"/>
    <w:rsid w:val="002A0D7C"/>
    <w:rsid w:val="002A1615"/>
    <w:rsid w:val="002A225A"/>
    <w:rsid w:val="002A293E"/>
    <w:rsid w:val="002A3209"/>
    <w:rsid w:val="002A3DA6"/>
    <w:rsid w:val="002A5106"/>
    <w:rsid w:val="002A67AA"/>
    <w:rsid w:val="002A7AE1"/>
    <w:rsid w:val="002B109D"/>
    <w:rsid w:val="002B2B40"/>
    <w:rsid w:val="002B3B3D"/>
    <w:rsid w:val="002B582E"/>
    <w:rsid w:val="002B67DD"/>
    <w:rsid w:val="002B7A94"/>
    <w:rsid w:val="002B7D4A"/>
    <w:rsid w:val="002C289B"/>
    <w:rsid w:val="002C2B64"/>
    <w:rsid w:val="002C3888"/>
    <w:rsid w:val="002C3C96"/>
    <w:rsid w:val="002C3EF1"/>
    <w:rsid w:val="002C634B"/>
    <w:rsid w:val="002C665F"/>
    <w:rsid w:val="002C78CD"/>
    <w:rsid w:val="002C7F03"/>
    <w:rsid w:val="002D08C6"/>
    <w:rsid w:val="002D3861"/>
    <w:rsid w:val="002D53BB"/>
    <w:rsid w:val="002D6EE5"/>
    <w:rsid w:val="002E0D93"/>
    <w:rsid w:val="002E0EE7"/>
    <w:rsid w:val="002E1095"/>
    <w:rsid w:val="002E11C6"/>
    <w:rsid w:val="002E40F1"/>
    <w:rsid w:val="002E60B1"/>
    <w:rsid w:val="002E6A18"/>
    <w:rsid w:val="002F0672"/>
    <w:rsid w:val="002F10DF"/>
    <w:rsid w:val="002F2E21"/>
    <w:rsid w:val="002F35CE"/>
    <w:rsid w:val="002F58D3"/>
    <w:rsid w:val="002F70C6"/>
    <w:rsid w:val="002F7792"/>
    <w:rsid w:val="003004E5"/>
    <w:rsid w:val="00300550"/>
    <w:rsid w:val="003027C2"/>
    <w:rsid w:val="00302DEA"/>
    <w:rsid w:val="00303AD0"/>
    <w:rsid w:val="00304C03"/>
    <w:rsid w:val="00304D4B"/>
    <w:rsid w:val="00305637"/>
    <w:rsid w:val="0030590E"/>
    <w:rsid w:val="00305C00"/>
    <w:rsid w:val="003079F0"/>
    <w:rsid w:val="00307EF8"/>
    <w:rsid w:val="0031019D"/>
    <w:rsid w:val="00310381"/>
    <w:rsid w:val="0031140E"/>
    <w:rsid w:val="0031172B"/>
    <w:rsid w:val="00313CD8"/>
    <w:rsid w:val="00313D90"/>
    <w:rsid w:val="003148AB"/>
    <w:rsid w:val="0031526E"/>
    <w:rsid w:val="00315694"/>
    <w:rsid w:val="0031624B"/>
    <w:rsid w:val="00316D7F"/>
    <w:rsid w:val="00320398"/>
    <w:rsid w:val="0032113B"/>
    <w:rsid w:val="0032147E"/>
    <w:rsid w:val="00321C9B"/>
    <w:rsid w:val="003262D8"/>
    <w:rsid w:val="003268BB"/>
    <w:rsid w:val="00326B84"/>
    <w:rsid w:val="003307A5"/>
    <w:rsid w:val="00332859"/>
    <w:rsid w:val="00332AAA"/>
    <w:rsid w:val="003342F8"/>
    <w:rsid w:val="0033555F"/>
    <w:rsid w:val="00335898"/>
    <w:rsid w:val="003374A2"/>
    <w:rsid w:val="003405CD"/>
    <w:rsid w:val="00340935"/>
    <w:rsid w:val="00340AF9"/>
    <w:rsid w:val="00342012"/>
    <w:rsid w:val="0034208F"/>
    <w:rsid w:val="00342C30"/>
    <w:rsid w:val="00342D64"/>
    <w:rsid w:val="00343486"/>
    <w:rsid w:val="00343A44"/>
    <w:rsid w:val="00344BE0"/>
    <w:rsid w:val="003457FC"/>
    <w:rsid w:val="0034643D"/>
    <w:rsid w:val="0034662C"/>
    <w:rsid w:val="0034706D"/>
    <w:rsid w:val="0034720C"/>
    <w:rsid w:val="00347330"/>
    <w:rsid w:val="00347B6F"/>
    <w:rsid w:val="00350161"/>
    <w:rsid w:val="00350815"/>
    <w:rsid w:val="00350C37"/>
    <w:rsid w:val="0035163D"/>
    <w:rsid w:val="00351879"/>
    <w:rsid w:val="00351B8B"/>
    <w:rsid w:val="00351D55"/>
    <w:rsid w:val="003522D3"/>
    <w:rsid w:val="0035325A"/>
    <w:rsid w:val="003538E4"/>
    <w:rsid w:val="003544FF"/>
    <w:rsid w:val="00356327"/>
    <w:rsid w:val="00356A86"/>
    <w:rsid w:val="00356FAD"/>
    <w:rsid w:val="00357070"/>
    <w:rsid w:val="00357A87"/>
    <w:rsid w:val="00360D9D"/>
    <w:rsid w:val="00362F2E"/>
    <w:rsid w:val="003633BE"/>
    <w:rsid w:val="00363984"/>
    <w:rsid w:val="00363E30"/>
    <w:rsid w:val="003669F9"/>
    <w:rsid w:val="00367920"/>
    <w:rsid w:val="00367D87"/>
    <w:rsid w:val="003713E6"/>
    <w:rsid w:val="00371C0D"/>
    <w:rsid w:val="00371CA3"/>
    <w:rsid w:val="003721C5"/>
    <w:rsid w:val="0037258E"/>
    <w:rsid w:val="00372F3E"/>
    <w:rsid w:val="00373154"/>
    <w:rsid w:val="00375532"/>
    <w:rsid w:val="00375BEA"/>
    <w:rsid w:val="00375C0C"/>
    <w:rsid w:val="00376CAF"/>
    <w:rsid w:val="00377054"/>
    <w:rsid w:val="003773F3"/>
    <w:rsid w:val="00380012"/>
    <w:rsid w:val="00381864"/>
    <w:rsid w:val="00381DB7"/>
    <w:rsid w:val="0038346F"/>
    <w:rsid w:val="003838DC"/>
    <w:rsid w:val="00384F6B"/>
    <w:rsid w:val="00386FF0"/>
    <w:rsid w:val="00390206"/>
    <w:rsid w:val="0039169D"/>
    <w:rsid w:val="003922F5"/>
    <w:rsid w:val="00393E2A"/>
    <w:rsid w:val="00394461"/>
    <w:rsid w:val="003947CE"/>
    <w:rsid w:val="00395210"/>
    <w:rsid w:val="00396C77"/>
    <w:rsid w:val="003A02A6"/>
    <w:rsid w:val="003A04BB"/>
    <w:rsid w:val="003A0C15"/>
    <w:rsid w:val="003A129D"/>
    <w:rsid w:val="003A156A"/>
    <w:rsid w:val="003A2290"/>
    <w:rsid w:val="003A6BDF"/>
    <w:rsid w:val="003A75C8"/>
    <w:rsid w:val="003A7DF2"/>
    <w:rsid w:val="003B0A69"/>
    <w:rsid w:val="003B3BE6"/>
    <w:rsid w:val="003B3C78"/>
    <w:rsid w:val="003B4B8B"/>
    <w:rsid w:val="003B50A8"/>
    <w:rsid w:val="003B56A6"/>
    <w:rsid w:val="003B70DB"/>
    <w:rsid w:val="003B7C0C"/>
    <w:rsid w:val="003C012C"/>
    <w:rsid w:val="003C31D3"/>
    <w:rsid w:val="003C3AAC"/>
    <w:rsid w:val="003C51D2"/>
    <w:rsid w:val="003C555F"/>
    <w:rsid w:val="003C610C"/>
    <w:rsid w:val="003C630D"/>
    <w:rsid w:val="003C684B"/>
    <w:rsid w:val="003C795F"/>
    <w:rsid w:val="003D0543"/>
    <w:rsid w:val="003D18AC"/>
    <w:rsid w:val="003D1962"/>
    <w:rsid w:val="003D461B"/>
    <w:rsid w:val="003D5621"/>
    <w:rsid w:val="003D5AA0"/>
    <w:rsid w:val="003D613D"/>
    <w:rsid w:val="003D66E9"/>
    <w:rsid w:val="003D7005"/>
    <w:rsid w:val="003E19DA"/>
    <w:rsid w:val="003E1AA1"/>
    <w:rsid w:val="003E253A"/>
    <w:rsid w:val="003E3013"/>
    <w:rsid w:val="003E389A"/>
    <w:rsid w:val="003E3A6A"/>
    <w:rsid w:val="003E3F8B"/>
    <w:rsid w:val="003E448F"/>
    <w:rsid w:val="003E6272"/>
    <w:rsid w:val="003F0ED8"/>
    <w:rsid w:val="003F2B30"/>
    <w:rsid w:val="003F3E96"/>
    <w:rsid w:val="003F404E"/>
    <w:rsid w:val="003F43BB"/>
    <w:rsid w:val="003F45B7"/>
    <w:rsid w:val="003F5935"/>
    <w:rsid w:val="003F65C1"/>
    <w:rsid w:val="003F74BB"/>
    <w:rsid w:val="003F75FF"/>
    <w:rsid w:val="003F7C67"/>
    <w:rsid w:val="004002F7"/>
    <w:rsid w:val="0040052A"/>
    <w:rsid w:val="004012E3"/>
    <w:rsid w:val="00402C0E"/>
    <w:rsid w:val="004076B3"/>
    <w:rsid w:val="0041241F"/>
    <w:rsid w:val="0041450F"/>
    <w:rsid w:val="004149D3"/>
    <w:rsid w:val="00414B8B"/>
    <w:rsid w:val="00414D48"/>
    <w:rsid w:val="00415762"/>
    <w:rsid w:val="00416B63"/>
    <w:rsid w:val="0041787D"/>
    <w:rsid w:val="00417D9C"/>
    <w:rsid w:val="0042049F"/>
    <w:rsid w:val="0042315F"/>
    <w:rsid w:val="00423425"/>
    <w:rsid w:val="00425612"/>
    <w:rsid w:val="00427F87"/>
    <w:rsid w:val="00430F42"/>
    <w:rsid w:val="004314EF"/>
    <w:rsid w:val="00431501"/>
    <w:rsid w:val="004319BE"/>
    <w:rsid w:val="00431AC8"/>
    <w:rsid w:val="00431E2F"/>
    <w:rsid w:val="004322F8"/>
    <w:rsid w:val="004327CD"/>
    <w:rsid w:val="00433667"/>
    <w:rsid w:val="0043372F"/>
    <w:rsid w:val="00435471"/>
    <w:rsid w:val="004354BF"/>
    <w:rsid w:val="00436578"/>
    <w:rsid w:val="0043668C"/>
    <w:rsid w:val="00437576"/>
    <w:rsid w:val="00437BE1"/>
    <w:rsid w:val="00440AA4"/>
    <w:rsid w:val="00440B49"/>
    <w:rsid w:val="00444715"/>
    <w:rsid w:val="004447EA"/>
    <w:rsid w:val="00447575"/>
    <w:rsid w:val="00447E91"/>
    <w:rsid w:val="0045023B"/>
    <w:rsid w:val="004509F0"/>
    <w:rsid w:val="00450A26"/>
    <w:rsid w:val="00450C6A"/>
    <w:rsid w:val="004510E9"/>
    <w:rsid w:val="00451FFA"/>
    <w:rsid w:val="00454264"/>
    <w:rsid w:val="00454FAF"/>
    <w:rsid w:val="00455628"/>
    <w:rsid w:val="004559E3"/>
    <w:rsid w:val="00455DBE"/>
    <w:rsid w:val="00456B39"/>
    <w:rsid w:val="004605C8"/>
    <w:rsid w:val="0046168C"/>
    <w:rsid w:val="004632D5"/>
    <w:rsid w:val="004639D8"/>
    <w:rsid w:val="004663A6"/>
    <w:rsid w:val="00466654"/>
    <w:rsid w:val="00467B1C"/>
    <w:rsid w:val="00467E93"/>
    <w:rsid w:val="00470676"/>
    <w:rsid w:val="00470D60"/>
    <w:rsid w:val="00471F22"/>
    <w:rsid w:val="0047206D"/>
    <w:rsid w:val="004721FF"/>
    <w:rsid w:val="004738E1"/>
    <w:rsid w:val="00473FB3"/>
    <w:rsid w:val="00474319"/>
    <w:rsid w:val="00474E9F"/>
    <w:rsid w:val="00475490"/>
    <w:rsid w:val="004758D0"/>
    <w:rsid w:val="00475C2A"/>
    <w:rsid w:val="00475D7B"/>
    <w:rsid w:val="00476133"/>
    <w:rsid w:val="0047745F"/>
    <w:rsid w:val="00477BFC"/>
    <w:rsid w:val="00477CD9"/>
    <w:rsid w:val="00480A53"/>
    <w:rsid w:val="00481FF9"/>
    <w:rsid w:val="004829BA"/>
    <w:rsid w:val="00482C3F"/>
    <w:rsid w:val="004835DF"/>
    <w:rsid w:val="00485358"/>
    <w:rsid w:val="00485415"/>
    <w:rsid w:val="00485FE5"/>
    <w:rsid w:val="0048716A"/>
    <w:rsid w:val="00490F99"/>
    <w:rsid w:val="00491165"/>
    <w:rsid w:val="00492094"/>
    <w:rsid w:val="0049308D"/>
    <w:rsid w:val="004931ED"/>
    <w:rsid w:val="00493335"/>
    <w:rsid w:val="004952B2"/>
    <w:rsid w:val="00495322"/>
    <w:rsid w:val="0049570C"/>
    <w:rsid w:val="00495AC8"/>
    <w:rsid w:val="00496578"/>
    <w:rsid w:val="00496C5A"/>
    <w:rsid w:val="00496FD0"/>
    <w:rsid w:val="00497B5E"/>
    <w:rsid w:val="004A0496"/>
    <w:rsid w:val="004A0772"/>
    <w:rsid w:val="004A193B"/>
    <w:rsid w:val="004A1A7D"/>
    <w:rsid w:val="004A227A"/>
    <w:rsid w:val="004A320C"/>
    <w:rsid w:val="004A4DBF"/>
    <w:rsid w:val="004A7F93"/>
    <w:rsid w:val="004B0EB8"/>
    <w:rsid w:val="004B1732"/>
    <w:rsid w:val="004B1E6F"/>
    <w:rsid w:val="004B25F9"/>
    <w:rsid w:val="004B2AAE"/>
    <w:rsid w:val="004B2F34"/>
    <w:rsid w:val="004B434C"/>
    <w:rsid w:val="004B4423"/>
    <w:rsid w:val="004B4617"/>
    <w:rsid w:val="004B485D"/>
    <w:rsid w:val="004B58D4"/>
    <w:rsid w:val="004B6B67"/>
    <w:rsid w:val="004B729C"/>
    <w:rsid w:val="004C1393"/>
    <w:rsid w:val="004C48BC"/>
    <w:rsid w:val="004C52C2"/>
    <w:rsid w:val="004C553D"/>
    <w:rsid w:val="004C5E99"/>
    <w:rsid w:val="004C773E"/>
    <w:rsid w:val="004C795D"/>
    <w:rsid w:val="004D221E"/>
    <w:rsid w:val="004D282C"/>
    <w:rsid w:val="004D3825"/>
    <w:rsid w:val="004D3A7D"/>
    <w:rsid w:val="004D4785"/>
    <w:rsid w:val="004D5764"/>
    <w:rsid w:val="004D5955"/>
    <w:rsid w:val="004D6010"/>
    <w:rsid w:val="004D6207"/>
    <w:rsid w:val="004D6CCF"/>
    <w:rsid w:val="004D7379"/>
    <w:rsid w:val="004D7D58"/>
    <w:rsid w:val="004D7E32"/>
    <w:rsid w:val="004E072F"/>
    <w:rsid w:val="004E0A1F"/>
    <w:rsid w:val="004E4BAD"/>
    <w:rsid w:val="004E556F"/>
    <w:rsid w:val="004E59CB"/>
    <w:rsid w:val="004E6158"/>
    <w:rsid w:val="004F19E7"/>
    <w:rsid w:val="004F2A66"/>
    <w:rsid w:val="004F2D83"/>
    <w:rsid w:val="004F40CE"/>
    <w:rsid w:val="004F7A26"/>
    <w:rsid w:val="005008D8"/>
    <w:rsid w:val="00501292"/>
    <w:rsid w:val="00501CA0"/>
    <w:rsid w:val="005023C2"/>
    <w:rsid w:val="00503466"/>
    <w:rsid w:val="005048F6"/>
    <w:rsid w:val="00505AC9"/>
    <w:rsid w:val="00505FBA"/>
    <w:rsid w:val="0050631C"/>
    <w:rsid w:val="0050649A"/>
    <w:rsid w:val="00511441"/>
    <w:rsid w:val="005127CA"/>
    <w:rsid w:val="00512CB4"/>
    <w:rsid w:val="0051464B"/>
    <w:rsid w:val="0051470E"/>
    <w:rsid w:val="00514D70"/>
    <w:rsid w:val="00516D98"/>
    <w:rsid w:val="00520C76"/>
    <w:rsid w:val="00521504"/>
    <w:rsid w:val="00521F4A"/>
    <w:rsid w:val="00522B0D"/>
    <w:rsid w:val="00523909"/>
    <w:rsid w:val="00523F97"/>
    <w:rsid w:val="00526FD2"/>
    <w:rsid w:val="00530E19"/>
    <w:rsid w:val="00531978"/>
    <w:rsid w:val="005339C1"/>
    <w:rsid w:val="00535FF5"/>
    <w:rsid w:val="00536B0B"/>
    <w:rsid w:val="00536B6A"/>
    <w:rsid w:val="00537085"/>
    <w:rsid w:val="005377FF"/>
    <w:rsid w:val="00537C31"/>
    <w:rsid w:val="00541A9B"/>
    <w:rsid w:val="00543083"/>
    <w:rsid w:val="00543467"/>
    <w:rsid w:val="005447F0"/>
    <w:rsid w:val="00544BF9"/>
    <w:rsid w:val="00546318"/>
    <w:rsid w:val="005465F6"/>
    <w:rsid w:val="005467E2"/>
    <w:rsid w:val="00546CFB"/>
    <w:rsid w:val="0054779C"/>
    <w:rsid w:val="00547B5B"/>
    <w:rsid w:val="005516C9"/>
    <w:rsid w:val="0055295A"/>
    <w:rsid w:val="005533CD"/>
    <w:rsid w:val="00553657"/>
    <w:rsid w:val="005547C6"/>
    <w:rsid w:val="00555A73"/>
    <w:rsid w:val="005560B9"/>
    <w:rsid w:val="00556383"/>
    <w:rsid w:val="00556E32"/>
    <w:rsid w:val="00557FB4"/>
    <w:rsid w:val="00560AEA"/>
    <w:rsid w:val="00560FC9"/>
    <w:rsid w:val="005628B4"/>
    <w:rsid w:val="00563372"/>
    <w:rsid w:val="005633D8"/>
    <w:rsid w:val="00563D3A"/>
    <w:rsid w:val="00564024"/>
    <w:rsid w:val="005642F3"/>
    <w:rsid w:val="0056515D"/>
    <w:rsid w:val="00565209"/>
    <w:rsid w:val="005654C5"/>
    <w:rsid w:val="00566A9E"/>
    <w:rsid w:val="00567B07"/>
    <w:rsid w:val="005704D6"/>
    <w:rsid w:val="005705C4"/>
    <w:rsid w:val="0057425C"/>
    <w:rsid w:val="00574D49"/>
    <w:rsid w:val="00574FB1"/>
    <w:rsid w:val="0057503F"/>
    <w:rsid w:val="00577370"/>
    <w:rsid w:val="00577F2F"/>
    <w:rsid w:val="00581A08"/>
    <w:rsid w:val="00581E31"/>
    <w:rsid w:val="00583AC1"/>
    <w:rsid w:val="005840FB"/>
    <w:rsid w:val="005844C1"/>
    <w:rsid w:val="00585CED"/>
    <w:rsid w:val="0059029B"/>
    <w:rsid w:val="00591663"/>
    <w:rsid w:val="005933CE"/>
    <w:rsid w:val="00593C9A"/>
    <w:rsid w:val="00594118"/>
    <w:rsid w:val="005942B4"/>
    <w:rsid w:val="00594B75"/>
    <w:rsid w:val="00596184"/>
    <w:rsid w:val="0059688A"/>
    <w:rsid w:val="00597198"/>
    <w:rsid w:val="00597E57"/>
    <w:rsid w:val="005A05B4"/>
    <w:rsid w:val="005A10DD"/>
    <w:rsid w:val="005A1C73"/>
    <w:rsid w:val="005A2DA8"/>
    <w:rsid w:val="005A6102"/>
    <w:rsid w:val="005A7EFA"/>
    <w:rsid w:val="005B0B3B"/>
    <w:rsid w:val="005B3505"/>
    <w:rsid w:val="005B4BF9"/>
    <w:rsid w:val="005B74FD"/>
    <w:rsid w:val="005C0B6B"/>
    <w:rsid w:val="005C15AD"/>
    <w:rsid w:val="005C2B77"/>
    <w:rsid w:val="005C3665"/>
    <w:rsid w:val="005C491A"/>
    <w:rsid w:val="005C596D"/>
    <w:rsid w:val="005C6143"/>
    <w:rsid w:val="005C6250"/>
    <w:rsid w:val="005C6451"/>
    <w:rsid w:val="005C74C9"/>
    <w:rsid w:val="005C7561"/>
    <w:rsid w:val="005D0424"/>
    <w:rsid w:val="005D0792"/>
    <w:rsid w:val="005D1582"/>
    <w:rsid w:val="005D18A1"/>
    <w:rsid w:val="005D29C5"/>
    <w:rsid w:val="005D2F72"/>
    <w:rsid w:val="005D4C1C"/>
    <w:rsid w:val="005D5044"/>
    <w:rsid w:val="005D5752"/>
    <w:rsid w:val="005D7E02"/>
    <w:rsid w:val="005E0B1F"/>
    <w:rsid w:val="005E110F"/>
    <w:rsid w:val="005E13DB"/>
    <w:rsid w:val="005E1A56"/>
    <w:rsid w:val="005E1DEC"/>
    <w:rsid w:val="005E2352"/>
    <w:rsid w:val="005E276D"/>
    <w:rsid w:val="005E4A7C"/>
    <w:rsid w:val="005E4C2D"/>
    <w:rsid w:val="005E61CD"/>
    <w:rsid w:val="005E6647"/>
    <w:rsid w:val="005F5351"/>
    <w:rsid w:val="005F5945"/>
    <w:rsid w:val="005F765B"/>
    <w:rsid w:val="005F7F15"/>
    <w:rsid w:val="00604771"/>
    <w:rsid w:val="0060493B"/>
    <w:rsid w:val="00606218"/>
    <w:rsid w:val="0061097A"/>
    <w:rsid w:val="006111E8"/>
    <w:rsid w:val="006114FF"/>
    <w:rsid w:val="00611FB7"/>
    <w:rsid w:val="00612644"/>
    <w:rsid w:val="0061285F"/>
    <w:rsid w:val="00612B45"/>
    <w:rsid w:val="00613AE9"/>
    <w:rsid w:val="00614ABA"/>
    <w:rsid w:val="00616064"/>
    <w:rsid w:val="0061612E"/>
    <w:rsid w:val="006161ED"/>
    <w:rsid w:val="00617C7B"/>
    <w:rsid w:val="0062008F"/>
    <w:rsid w:val="00620107"/>
    <w:rsid w:val="006201B8"/>
    <w:rsid w:val="006204EF"/>
    <w:rsid w:val="00621E8B"/>
    <w:rsid w:val="006229DF"/>
    <w:rsid w:val="00623570"/>
    <w:rsid w:val="00623F1F"/>
    <w:rsid w:val="00624070"/>
    <w:rsid w:val="006240B3"/>
    <w:rsid w:val="00624CC1"/>
    <w:rsid w:val="0062739B"/>
    <w:rsid w:val="0063054D"/>
    <w:rsid w:val="00631AB1"/>
    <w:rsid w:val="00631FF5"/>
    <w:rsid w:val="0063280B"/>
    <w:rsid w:val="0063284B"/>
    <w:rsid w:val="00632DB4"/>
    <w:rsid w:val="00632E0D"/>
    <w:rsid w:val="0063616C"/>
    <w:rsid w:val="00640B8A"/>
    <w:rsid w:val="006412D6"/>
    <w:rsid w:val="00641492"/>
    <w:rsid w:val="00641762"/>
    <w:rsid w:val="00641816"/>
    <w:rsid w:val="00641F1F"/>
    <w:rsid w:val="006422D8"/>
    <w:rsid w:val="006444D9"/>
    <w:rsid w:val="00644C48"/>
    <w:rsid w:val="00647186"/>
    <w:rsid w:val="00650E2E"/>
    <w:rsid w:val="00651C09"/>
    <w:rsid w:val="00651CE1"/>
    <w:rsid w:val="00652793"/>
    <w:rsid w:val="00653662"/>
    <w:rsid w:val="0065377E"/>
    <w:rsid w:val="00654723"/>
    <w:rsid w:val="00654FC8"/>
    <w:rsid w:val="00655472"/>
    <w:rsid w:val="006555A3"/>
    <w:rsid w:val="00655D27"/>
    <w:rsid w:val="00656395"/>
    <w:rsid w:val="00657D66"/>
    <w:rsid w:val="00657DCC"/>
    <w:rsid w:val="006601E2"/>
    <w:rsid w:val="00660238"/>
    <w:rsid w:val="006639F9"/>
    <w:rsid w:val="0066445E"/>
    <w:rsid w:val="00665467"/>
    <w:rsid w:val="00665D31"/>
    <w:rsid w:val="00666499"/>
    <w:rsid w:val="00667107"/>
    <w:rsid w:val="00667136"/>
    <w:rsid w:val="0066729A"/>
    <w:rsid w:val="006676CB"/>
    <w:rsid w:val="006678DD"/>
    <w:rsid w:val="00670C3E"/>
    <w:rsid w:val="00671120"/>
    <w:rsid w:val="00671437"/>
    <w:rsid w:val="00672276"/>
    <w:rsid w:val="00672CAC"/>
    <w:rsid w:val="0067393F"/>
    <w:rsid w:val="00673F79"/>
    <w:rsid w:val="00673FA9"/>
    <w:rsid w:val="006746E3"/>
    <w:rsid w:val="00674A37"/>
    <w:rsid w:val="00677A79"/>
    <w:rsid w:val="00681463"/>
    <w:rsid w:val="00682842"/>
    <w:rsid w:val="00683895"/>
    <w:rsid w:val="00683976"/>
    <w:rsid w:val="00683BC2"/>
    <w:rsid w:val="00684AD3"/>
    <w:rsid w:val="006855A0"/>
    <w:rsid w:val="00685A63"/>
    <w:rsid w:val="00686154"/>
    <w:rsid w:val="00687D34"/>
    <w:rsid w:val="00691675"/>
    <w:rsid w:val="00691DEB"/>
    <w:rsid w:val="006927CF"/>
    <w:rsid w:val="00692AD1"/>
    <w:rsid w:val="00694728"/>
    <w:rsid w:val="00695352"/>
    <w:rsid w:val="00695664"/>
    <w:rsid w:val="00695CFA"/>
    <w:rsid w:val="006979D4"/>
    <w:rsid w:val="006A0825"/>
    <w:rsid w:val="006A1122"/>
    <w:rsid w:val="006A1232"/>
    <w:rsid w:val="006A15A8"/>
    <w:rsid w:val="006A1F41"/>
    <w:rsid w:val="006A2D30"/>
    <w:rsid w:val="006A3A77"/>
    <w:rsid w:val="006A3C0A"/>
    <w:rsid w:val="006A4752"/>
    <w:rsid w:val="006A4D8D"/>
    <w:rsid w:val="006A5E51"/>
    <w:rsid w:val="006A6073"/>
    <w:rsid w:val="006B1423"/>
    <w:rsid w:val="006B355C"/>
    <w:rsid w:val="006B3752"/>
    <w:rsid w:val="006B3D6C"/>
    <w:rsid w:val="006B421A"/>
    <w:rsid w:val="006B4869"/>
    <w:rsid w:val="006B57EB"/>
    <w:rsid w:val="006B6342"/>
    <w:rsid w:val="006B6710"/>
    <w:rsid w:val="006B7371"/>
    <w:rsid w:val="006C0F8B"/>
    <w:rsid w:val="006C1A0D"/>
    <w:rsid w:val="006C27C0"/>
    <w:rsid w:val="006C2DEF"/>
    <w:rsid w:val="006C3511"/>
    <w:rsid w:val="006C5E46"/>
    <w:rsid w:val="006C7B38"/>
    <w:rsid w:val="006C7B64"/>
    <w:rsid w:val="006C7C60"/>
    <w:rsid w:val="006D3607"/>
    <w:rsid w:val="006D58C1"/>
    <w:rsid w:val="006D704B"/>
    <w:rsid w:val="006E323C"/>
    <w:rsid w:val="006E345C"/>
    <w:rsid w:val="006E3481"/>
    <w:rsid w:val="006E3B9F"/>
    <w:rsid w:val="006F07D8"/>
    <w:rsid w:val="006F1797"/>
    <w:rsid w:val="006F1FE2"/>
    <w:rsid w:val="006F23BB"/>
    <w:rsid w:val="006F2B57"/>
    <w:rsid w:val="006F357A"/>
    <w:rsid w:val="006F361D"/>
    <w:rsid w:val="006F3882"/>
    <w:rsid w:val="006F3C03"/>
    <w:rsid w:val="006F3C92"/>
    <w:rsid w:val="006F3DE9"/>
    <w:rsid w:val="006F4E9A"/>
    <w:rsid w:val="006F539C"/>
    <w:rsid w:val="00702E96"/>
    <w:rsid w:val="00702EEB"/>
    <w:rsid w:val="00705AF9"/>
    <w:rsid w:val="00706062"/>
    <w:rsid w:val="00706C4A"/>
    <w:rsid w:val="00707808"/>
    <w:rsid w:val="0071201D"/>
    <w:rsid w:val="0071218F"/>
    <w:rsid w:val="00712CA3"/>
    <w:rsid w:val="00712D68"/>
    <w:rsid w:val="00713956"/>
    <w:rsid w:val="00714403"/>
    <w:rsid w:val="00714832"/>
    <w:rsid w:val="00715E72"/>
    <w:rsid w:val="00716817"/>
    <w:rsid w:val="007179F5"/>
    <w:rsid w:val="00720D1C"/>
    <w:rsid w:val="00721739"/>
    <w:rsid w:val="0072359C"/>
    <w:rsid w:val="00724717"/>
    <w:rsid w:val="0072540F"/>
    <w:rsid w:val="00725663"/>
    <w:rsid w:val="0072593D"/>
    <w:rsid w:val="00726B63"/>
    <w:rsid w:val="007309C5"/>
    <w:rsid w:val="00731F14"/>
    <w:rsid w:val="00732D76"/>
    <w:rsid w:val="00732D99"/>
    <w:rsid w:val="00734781"/>
    <w:rsid w:val="007349CB"/>
    <w:rsid w:val="00737943"/>
    <w:rsid w:val="00737FB5"/>
    <w:rsid w:val="00741722"/>
    <w:rsid w:val="00741CAB"/>
    <w:rsid w:val="007424F4"/>
    <w:rsid w:val="00742D25"/>
    <w:rsid w:val="00742E17"/>
    <w:rsid w:val="00743271"/>
    <w:rsid w:val="007439E0"/>
    <w:rsid w:val="00743BEC"/>
    <w:rsid w:val="00743C70"/>
    <w:rsid w:val="0074465D"/>
    <w:rsid w:val="00744757"/>
    <w:rsid w:val="00746383"/>
    <w:rsid w:val="00746A57"/>
    <w:rsid w:val="00746D08"/>
    <w:rsid w:val="0075001B"/>
    <w:rsid w:val="00750BBC"/>
    <w:rsid w:val="007512EA"/>
    <w:rsid w:val="00751CD2"/>
    <w:rsid w:val="00753FCE"/>
    <w:rsid w:val="00756C46"/>
    <w:rsid w:val="00757523"/>
    <w:rsid w:val="007601C1"/>
    <w:rsid w:val="00761B35"/>
    <w:rsid w:val="00762A33"/>
    <w:rsid w:val="00763587"/>
    <w:rsid w:val="0076364C"/>
    <w:rsid w:val="00763EF0"/>
    <w:rsid w:val="00764576"/>
    <w:rsid w:val="00764C3B"/>
    <w:rsid w:val="007654EF"/>
    <w:rsid w:val="00765C3C"/>
    <w:rsid w:val="007661EE"/>
    <w:rsid w:val="007670F6"/>
    <w:rsid w:val="00772ACE"/>
    <w:rsid w:val="00773B35"/>
    <w:rsid w:val="007808B7"/>
    <w:rsid w:val="0078107C"/>
    <w:rsid w:val="00782568"/>
    <w:rsid w:val="00782C4D"/>
    <w:rsid w:val="007836AC"/>
    <w:rsid w:val="00783B38"/>
    <w:rsid w:val="0078455E"/>
    <w:rsid w:val="007851DB"/>
    <w:rsid w:val="00786EF2"/>
    <w:rsid w:val="007900C4"/>
    <w:rsid w:val="00790420"/>
    <w:rsid w:val="00790F19"/>
    <w:rsid w:val="007917C3"/>
    <w:rsid w:val="0079449A"/>
    <w:rsid w:val="00794A43"/>
    <w:rsid w:val="00795E17"/>
    <w:rsid w:val="0079656D"/>
    <w:rsid w:val="00796DC9"/>
    <w:rsid w:val="00796F40"/>
    <w:rsid w:val="00797B52"/>
    <w:rsid w:val="007A037D"/>
    <w:rsid w:val="007A07B3"/>
    <w:rsid w:val="007A2F9A"/>
    <w:rsid w:val="007A51BE"/>
    <w:rsid w:val="007A5CB0"/>
    <w:rsid w:val="007A6719"/>
    <w:rsid w:val="007B1028"/>
    <w:rsid w:val="007B1CE4"/>
    <w:rsid w:val="007B1EB1"/>
    <w:rsid w:val="007B25BF"/>
    <w:rsid w:val="007B2EB1"/>
    <w:rsid w:val="007B38DB"/>
    <w:rsid w:val="007B3A87"/>
    <w:rsid w:val="007B5D73"/>
    <w:rsid w:val="007B5D8F"/>
    <w:rsid w:val="007B5FAF"/>
    <w:rsid w:val="007B6A4F"/>
    <w:rsid w:val="007B6E66"/>
    <w:rsid w:val="007C010D"/>
    <w:rsid w:val="007C03D9"/>
    <w:rsid w:val="007C0D33"/>
    <w:rsid w:val="007C1A56"/>
    <w:rsid w:val="007C2484"/>
    <w:rsid w:val="007C2CDC"/>
    <w:rsid w:val="007C3939"/>
    <w:rsid w:val="007C3F33"/>
    <w:rsid w:val="007C402A"/>
    <w:rsid w:val="007C529F"/>
    <w:rsid w:val="007C7137"/>
    <w:rsid w:val="007C728C"/>
    <w:rsid w:val="007D0533"/>
    <w:rsid w:val="007D0797"/>
    <w:rsid w:val="007D09B4"/>
    <w:rsid w:val="007D17BA"/>
    <w:rsid w:val="007D1E7F"/>
    <w:rsid w:val="007D21F1"/>
    <w:rsid w:val="007D28E5"/>
    <w:rsid w:val="007D479E"/>
    <w:rsid w:val="007D6B84"/>
    <w:rsid w:val="007E0AAB"/>
    <w:rsid w:val="007E0CC1"/>
    <w:rsid w:val="007E18F0"/>
    <w:rsid w:val="007E2491"/>
    <w:rsid w:val="007E3B83"/>
    <w:rsid w:val="007E45F3"/>
    <w:rsid w:val="007E46CB"/>
    <w:rsid w:val="007E58D7"/>
    <w:rsid w:val="007E5EC8"/>
    <w:rsid w:val="007E6226"/>
    <w:rsid w:val="007E71F9"/>
    <w:rsid w:val="007E7FCB"/>
    <w:rsid w:val="007F00D5"/>
    <w:rsid w:val="007F0193"/>
    <w:rsid w:val="007F0602"/>
    <w:rsid w:val="007F1BA5"/>
    <w:rsid w:val="007F28C3"/>
    <w:rsid w:val="007F378E"/>
    <w:rsid w:val="007F42F5"/>
    <w:rsid w:val="007F4486"/>
    <w:rsid w:val="007F6312"/>
    <w:rsid w:val="007F66E3"/>
    <w:rsid w:val="007F6EC4"/>
    <w:rsid w:val="007F6F15"/>
    <w:rsid w:val="007F7D29"/>
    <w:rsid w:val="00800A8D"/>
    <w:rsid w:val="00801A47"/>
    <w:rsid w:val="00802476"/>
    <w:rsid w:val="00802BA2"/>
    <w:rsid w:val="008046C0"/>
    <w:rsid w:val="0080538E"/>
    <w:rsid w:val="0080706C"/>
    <w:rsid w:val="00807745"/>
    <w:rsid w:val="00810B2F"/>
    <w:rsid w:val="00810C1F"/>
    <w:rsid w:val="00810F04"/>
    <w:rsid w:val="0081196C"/>
    <w:rsid w:val="008139A0"/>
    <w:rsid w:val="00813EC0"/>
    <w:rsid w:val="0081570E"/>
    <w:rsid w:val="00815A2B"/>
    <w:rsid w:val="00816578"/>
    <w:rsid w:val="00816AB6"/>
    <w:rsid w:val="008204C4"/>
    <w:rsid w:val="00820951"/>
    <w:rsid w:val="00821680"/>
    <w:rsid w:val="00822601"/>
    <w:rsid w:val="0082343D"/>
    <w:rsid w:val="00824853"/>
    <w:rsid w:val="00825038"/>
    <w:rsid w:val="00825F54"/>
    <w:rsid w:val="0083057E"/>
    <w:rsid w:val="00830D32"/>
    <w:rsid w:val="0083120E"/>
    <w:rsid w:val="0083138B"/>
    <w:rsid w:val="00831524"/>
    <w:rsid w:val="00831D5D"/>
    <w:rsid w:val="00833E5F"/>
    <w:rsid w:val="00833F05"/>
    <w:rsid w:val="008343C7"/>
    <w:rsid w:val="008349B6"/>
    <w:rsid w:val="00835DE1"/>
    <w:rsid w:val="0083615D"/>
    <w:rsid w:val="008363B7"/>
    <w:rsid w:val="00842B36"/>
    <w:rsid w:val="00842E42"/>
    <w:rsid w:val="0084335F"/>
    <w:rsid w:val="0084342F"/>
    <w:rsid w:val="0084439B"/>
    <w:rsid w:val="008449A9"/>
    <w:rsid w:val="008451EB"/>
    <w:rsid w:val="00845923"/>
    <w:rsid w:val="00845FAA"/>
    <w:rsid w:val="00846599"/>
    <w:rsid w:val="008475B8"/>
    <w:rsid w:val="00847D97"/>
    <w:rsid w:val="0085021D"/>
    <w:rsid w:val="00851E3B"/>
    <w:rsid w:val="0085245D"/>
    <w:rsid w:val="00854201"/>
    <w:rsid w:val="00854858"/>
    <w:rsid w:val="00856618"/>
    <w:rsid w:val="00856962"/>
    <w:rsid w:val="00857F08"/>
    <w:rsid w:val="008609ED"/>
    <w:rsid w:val="00860AB3"/>
    <w:rsid w:val="00861273"/>
    <w:rsid w:val="00861839"/>
    <w:rsid w:val="00861E0B"/>
    <w:rsid w:val="008620A7"/>
    <w:rsid w:val="00862983"/>
    <w:rsid w:val="00862EFF"/>
    <w:rsid w:val="0086479A"/>
    <w:rsid w:val="008665CD"/>
    <w:rsid w:val="0086667D"/>
    <w:rsid w:val="00866B13"/>
    <w:rsid w:val="00867553"/>
    <w:rsid w:val="008704E7"/>
    <w:rsid w:val="00871F88"/>
    <w:rsid w:val="0087224E"/>
    <w:rsid w:val="00873719"/>
    <w:rsid w:val="00873C43"/>
    <w:rsid w:val="0087459D"/>
    <w:rsid w:val="00874963"/>
    <w:rsid w:val="008749D6"/>
    <w:rsid w:val="00874D34"/>
    <w:rsid w:val="008759DE"/>
    <w:rsid w:val="00876A0F"/>
    <w:rsid w:val="00877EDC"/>
    <w:rsid w:val="008827EF"/>
    <w:rsid w:val="00882E70"/>
    <w:rsid w:val="00883DB7"/>
    <w:rsid w:val="00883FC1"/>
    <w:rsid w:val="0088525A"/>
    <w:rsid w:val="0088660A"/>
    <w:rsid w:val="00887006"/>
    <w:rsid w:val="00887FDE"/>
    <w:rsid w:val="008902BB"/>
    <w:rsid w:val="00892A38"/>
    <w:rsid w:val="00892B7F"/>
    <w:rsid w:val="00893398"/>
    <w:rsid w:val="00893661"/>
    <w:rsid w:val="00894D55"/>
    <w:rsid w:val="008956CF"/>
    <w:rsid w:val="008961C4"/>
    <w:rsid w:val="008962AE"/>
    <w:rsid w:val="00897CD9"/>
    <w:rsid w:val="00897DD6"/>
    <w:rsid w:val="008A12DC"/>
    <w:rsid w:val="008A2DDD"/>
    <w:rsid w:val="008A381F"/>
    <w:rsid w:val="008A415B"/>
    <w:rsid w:val="008A4A51"/>
    <w:rsid w:val="008A5B3C"/>
    <w:rsid w:val="008A5EE3"/>
    <w:rsid w:val="008A6198"/>
    <w:rsid w:val="008A78A8"/>
    <w:rsid w:val="008B19C8"/>
    <w:rsid w:val="008B2754"/>
    <w:rsid w:val="008B2AB0"/>
    <w:rsid w:val="008B43CE"/>
    <w:rsid w:val="008B4675"/>
    <w:rsid w:val="008B53FE"/>
    <w:rsid w:val="008C0ACC"/>
    <w:rsid w:val="008C1236"/>
    <w:rsid w:val="008C38B9"/>
    <w:rsid w:val="008C3A5C"/>
    <w:rsid w:val="008C3B62"/>
    <w:rsid w:val="008C3EAA"/>
    <w:rsid w:val="008C49E3"/>
    <w:rsid w:val="008C5BBE"/>
    <w:rsid w:val="008C7CF9"/>
    <w:rsid w:val="008D07DE"/>
    <w:rsid w:val="008D0DAA"/>
    <w:rsid w:val="008D1840"/>
    <w:rsid w:val="008D2A02"/>
    <w:rsid w:val="008D2D2C"/>
    <w:rsid w:val="008D34DF"/>
    <w:rsid w:val="008D35AF"/>
    <w:rsid w:val="008D3B16"/>
    <w:rsid w:val="008D46F3"/>
    <w:rsid w:val="008D516A"/>
    <w:rsid w:val="008D6FB7"/>
    <w:rsid w:val="008D7152"/>
    <w:rsid w:val="008E0FEE"/>
    <w:rsid w:val="008E2E1B"/>
    <w:rsid w:val="008E39DD"/>
    <w:rsid w:val="008E39EB"/>
    <w:rsid w:val="008E5440"/>
    <w:rsid w:val="008E68E9"/>
    <w:rsid w:val="008E6D93"/>
    <w:rsid w:val="008E7CF7"/>
    <w:rsid w:val="008F06D2"/>
    <w:rsid w:val="008F13B1"/>
    <w:rsid w:val="008F1EAD"/>
    <w:rsid w:val="008F29E8"/>
    <w:rsid w:val="008F2AA7"/>
    <w:rsid w:val="008F32D6"/>
    <w:rsid w:val="008F352E"/>
    <w:rsid w:val="008F4F70"/>
    <w:rsid w:val="008F5602"/>
    <w:rsid w:val="008F637A"/>
    <w:rsid w:val="008F6823"/>
    <w:rsid w:val="008F6F5B"/>
    <w:rsid w:val="008F7054"/>
    <w:rsid w:val="008F78AE"/>
    <w:rsid w:val="00900840"/>
    <w:rsid w:val="00900855"/>
    <w:rsid w:val="00900C4B"/>
    <w:rsid w:val="00901028"/>
    <w:rsid w:val="00901214"/>
    <w:rsid w:val="00901C1D"/>
    <w:rsid w:val="009041E8"/>
    <w:rsid w:val="00904339"/>
    <w:rsid w:val="009045F5"/>
    <w:rsid w:val="00904AC0"/>
    <w:rsid w:val="0090715D"/>
    <w:rsid w:val="00910B7F"/>
    <w:rsid w:val="00911BB2"/>
    <w:rsid w:val="00911F04"/>
    <w:rsid w:val="00913CC4"/>
    <w:rsid w:val="00915770"/>
    <w:rsid w:val="009165E9"/>
    <w:rsid w:val="009165FD"/>
    <w:rsid w:val="009172BE"/>
    <w:rsid w:val="00920DF6"/>
    <w:rsid w:val="00924C54"/>
    <w:rsid w:val="009257A8"/>
    <w:rsid w:val="00926D93"/>
    <w:rsid w:val="00930753"/>
    <w:rsid w:val="009307FB"/>
    <w:rsid w:val="00930C5D"/>
    <w:rsid w:val="009317F1"/>
    <w:rsid w:val="00931E3A"/>
    <w:rsid w:val="00933B50"/>
    <w:rsid w:val="009345D0"/>
    <w:rsid w:val="00934C23"/>
    <w:rsid w:val="00934E34"/>
    <w:rsid w:val="0093606A"/>
    <w:rsid w:val="00941AA6"/>
    <w:rsid w:val="00941B10"/>
    <w:rsid w:val="00941B18"/>
    <w:rsid w:val="00943F04"/>
    <w:rsid w:val="009449EF"/>
    <w:rsid w:val="0094666E"/>
    <w:rsid w:val="00947DA9"/>
    <w:rsid w:val="00950DA7"/>
    <w:rsid w:val="00950FEA"/>
    <w:rsid w:val="009512FA"/>
    <w:rsid w:val="009519F9"/>
    <w:rsid w:val="00951AEB"/>
    <w:rsid w:val="00951CE7"/>
    <w:rsid w:val="00953EAC"/>
    <w:rsid w:val="00954B14"/>
    <w:rsid w:val="009555FD"/>
    <w:rsid w:val="0095605E"/>
    <w:rsid w:val="0095702C"/>
    <w:rsid w:val="0095784F"/>
    <w:rsid w:val="00960327"/>
    <w:rsid w:val="009603BC"/>
    <w:rsid w:val="00961CB0"/>
    <w:rsid w:val="00962DBE"/>
    <w:rsid w:val="00963D9F"/>
    <w:rsid w:val="00964723"/>
    <w:rsid w:val="00964A9C"/>
    <w:rsid w:val="00965027"/>
    <w:rsid w:val="00966D55"/>
    <w:rsid w:val="00967F48"/>
    <w:rsid w:val="00970127"/>
    <w:rsid w:val="0097113D"/>
    <w:rsid w:val="00971A6E"/>
    <w:rsid w:val="00974E66"/>
    <w:rsid w:val="00974F2D"/>
    <w:rsid w:val="009752A0"/>
    <w:rsid w:val="00976A3B"/>
    <w:rsid w:val="00976FC8"/>
    <w:rsid w:val="009775B7"/>
    <w:rsid w:val="00977837"/>
    <w:rsid w:val="00977F46"/>
    <w:rsid w:val="00977F7E"/>
    <w:rsid w:val="009802B4"/>
    <w:rsid w:val="00980667"/>
    <w:rsid w:val="00980FE5"/>
    <w:rsid w:val="009810E2"/>
    <w:rsid w:val="0098128E"/>
    <w:rsid w:val="009818DC"/>
    <w:rsid w:val="00981A9E"/>
    <w:rsid w:val="00981FD7"/>
    <w:rsid w:val="00982E70"/>
    <w:rsid w:val="00983C5D"/>
    <w:rsid w:val="009853EC"/>
    <w:rsid w:val="009857A8"/>
    <w:rsid w:val="009864D5"/>
    <w:rsid w:val="0098684A"/>
    <w:rsid w:val="009879DC"/>
    <w:rsid w:val="00987EDB"/>
    <w:rsid w:val="009902CD"/>
    <w:rsid w:val="00990F15"/>
    <w:rsid w:val="009923C5"/>
    <w:rsid w:val="009927DA"/>
    <w:rsid w:val="00994F3C"/>
    <w:rsid w:val="009959D6"/>
    <w:rsid w:val="009969FC"/>
    <w:rsid w:val="009977F7"/>
    <w:rsid w:val="009A0201"/>
    <w:rsid w:val="009A0D21"/>
    <w:rsid w:val="009A1037"/>
    <w:rsid w:val="009A1353"/>
    <w:rsid w:val="009A2C34"/>
    <w:rsid w:val="009A37D8"/>
    <w:rsid w:val="009A43C8"/>
    <w:rsid w:val="009A5139"/>
    <w:rsid w:val="009A5335"/>
    <w:rsid w:val="009A5B7B"/>
    <w:rsid w:val="009A5C6C"/>
    <w:rsid w:val="009A606D"/>
    <w:rsid w:val="009A682D"/>
    <w:rsid w:val="009A6B53"/>
    <w:rsid w:val="009B10A3"/>
    <w:rsid w:val="009B25E3"/>
    <w:rsid w:val="009B3E4F"/>
    <w:rsid w:val="009B6DA5"/>
    <w:rsid w:val="009B70F9"/>
    <w:rsid w:val="009B7303"/>
    <w:rsid w:val="009B7CA8"/>
    <w:rsid w:val="009C00D0"/>
    <w:rsid w:val="009C00D9"/>
    <w:rsid w:val="009C0C0C"/>
    <w:rsid w:val="009C1A54"/>
    <w:rsid w:val="009C1FD1"/>
    <w:rsid w:val="009C3C51"/>
    <w:rsid w:val="009C5243"/>
    <w:rsid w:val="009C5ADA"/>
    <w:rsid w:val="009C683E"/>
    <w:rsid w:val="009D11F1"/>
    <w:rsid w:val="009D214C"/>
    <w:rsid w:val="009D35DD"/>
    <w:rsid w:val="009D39DA"/>
    <w:rsid w:val="009D4240"/>
    <w:rsid w:val="009D4876"/>
    <w:rsid w:val="009D4CE8"/>
    <w:rsid w:val="009D57CC"/>
    <w:rsid w:val="009D5B78"/>
    <w:rsid w:val="009D5C22"/>
    <w:rsid w:val="009D7238"/>
    <w:rsid w:val="009D77AC"/>
    <w:rsid w:val="009E0038"/>
    <w:rsid w:val="009E0248"/>
    <w:rsid w:val="009E03E6"/>
    <w:rsid w:val="009E0F48"/>
    <w:rsid w:val="009E1347"/>
    <w:rsid w:val="009E1A80"/>
    <w:rsid w:val="009E2C72"/>
    <w:rsid w:val="009E4A8E"/>
    <w:rsid w:val="009E570E"/>
    <w:rsid w:val="009E57E4"/>
    <w:rsid w:val="009E6D13"/>
    <w:rsid w:val="009E7A85"/>
    <w:rsid w:val="009F0AF7"/>
    <w:rsid w:val="009F2018"/>
    <w:rsid w:val="009F2528"/>
    <w:rsid w:val="009F5DAB"/>
    <w:rsid w:val="009F5E61"/>
    <w:rsid w:val="009F625F"/>
    <w:rsid w:val="009F672C"/>
    <w:rsid w:val="00A01019"/>
    <w:rsid w:val="00A0125E"/>
    <w:rsid w:val="00A02B19"/>
    <w:rsid w:val="00A03249"/>
    <w:rsid w:val="00A03367"/>
    <w:rsid w:val="00A03CE9"/>
    <w:rsid w:val="00A04331"/>
    <w:rsid w:val="00A04773"/>
    <w:rsid w:val="00A04A33"/>
    <w:rsid w:val="00A06310"/>
    <w:rsid w:val="00A066FC"/>
    <w:rsid w:val="00A068CC"/>
    <w:rsid w:val="00A06E03"/>
    <w:rsid w:val="00A10315"/>
    <w:rsid w:val="00A10498"/>
    <w:rsid w:val="00A10C1E"/>
    <w:rsid w:val="00A11E1F"/>
    <w:rsid w:val="00A12896"/>
    <w:rsid w:val="00A12E34"/>
    <w:rsid w:val="00A1372B"/>
    <w:rsid w:val="00A15B98"/>
    <w:rsid w:val="00A16289"/>
    <w:rsid w:val="00A20D11"/>
    <w:rsid w:val="00A2132C"/>
    <w:rsid w:val="00A22734"/>
    <w:rsid w:val="00A22DA9"/>
    <w:rsid w:val="00A24072"/>
    <w:rsid w:val="00A241CD"/>
    <w:rsid w:val="00A25295"/>
    <w:rsid w:val="00A253AB"/>
    <w:rsid w:val="00A26C2C"/>
    <w:rsid w:val="00A26E62"/>
    <w:rsid w:val="00A26FEE"/>
    <w:rsid w:val="00A30A82"/>
    <w:rsid w:val="00A311AD"/>
    <w:rsid w:val="00A33190"/>
    <w:rsid w:val="00A337D8"/>
    <w:rsid w:val="00A33814"/>
    <w:rsid w:val="00A34321"/>
    <w:rsid w:val="00A36A76"/>
    <w:rsid w:val="00A3799A"/>
    <w:rsid w:val="00A37F51"/>
    <w:rsid w:val="00A4090A"/>
    <w:rsid w:val="00A42242"/>
    <w:rsid w:val="00A4308B"/>
    <w:rsid w:val="00A4455C"/>
    <w:rsid w:val="00A44ED3"/>
    <w:rsid w:val="00A454D9"/>
    <w:rsid w:val="00A46357"/>
    <w:rsid w:val="00A467BA"/>
    <w:rsid w:val="00A47AAF"/>
    <w:rsid w:val="00A47FC5"/>
    <w:rsid w:val="00A50139"/>
    <w:rsid w:val="00A53936"/>
    <w:rsid w:val="00A53BB6"/>
    <w:rsid w:val="00A54513"/>
    <w:rsid w:val="00A566C4"/>
    <w:rsid w:val="00A56914"/>
    <w:rsid w:val="00A575B2"/>
    <w:rsid w:val="00A600A2"/>
    <w:rsid w:val="00A61456"/>
    <w:rsid w:val="00A62ADF"/>
    <w:rsid w:val="00A62C07"/>
    <w:rsid w:val="00A63D66"/>
    <w:rsid w:val="00A63DE6"/>
    <w:rsid w:val="00A6534C"/>
    <w:rsid w:val="00A65415"/>
    <w:rsid w:val="00A66687"/>
    <w:rsid w:val="00A669D6"/>
    <w:rsid w:val="00A67E11"/>
    <w:rsid w:val="00A67FA1"/>
    <w:rsid w:val="00A7076F"/>
    <w:rsid w:val="00A71242"/>
    <w:rsid w:val="00A733B3"/>
    <w:rsid w:val="00A73640"/>
    <w:rsid w:val="00A73A18"/>
    <w:rsid w:val="00A73BA0"/>
    <w:rsid w:val="00A74341"/>
    <w:rsid w:val="00A74966"/>
    <w:rsid w:val="00A77B04"/>
    <w:rsid w:val="00A77E7F"/>
    <w:rsid w:val="00A80D3B"/>
    <w:rsid w:val="00A8104D"/>
    <w:rsid w:val="00A81839"/>
    <w:rsid w:val="00A8238E"/>
    <w:rsid w:val="00A82B12"/>
    <w:rsid w:val="00A831DC"/>
    <w:rsid w:val="00A838FA"/>
    <w:rsid w:val="00A84B7A"/>
    <w:rsid w:val="00A86613"/>
    <w:rsid w:val="00A86C79"/>
    <w:rsid w:val="00A86CC1"/>
    <w:rsid w:val="00A87426"/>
    <w:rsid w:val="00A87F76"/>
    <w:rsid w:val="00A90B5F"/>
    <w:rsid w:val="00A91310"/>
    <w:rsid w:val="00A92026"/>
    <w:rsid w:val="00A92038"/>
    <w:rsid w:val="00A92950"/>
    <w:rsid w:val="00A92D05"/>
    <w:rsid w:val="00A94389"/>
    <w:rsid w:val="00A947B6"/>
    <w:rsid w:val="00A95BE0"/>
    <w:rsid w:val="00A9749A"/>
    <w:rsid w:val="00A97E4A"/>
    <w:rsid w:val="00AA0E6D"/>
    <w:rsid w:val="00AA1258"/>
    <w:rsid w:val="00AA1E9E"/>
    <w:rsid w:val="00AA3329"/>
    <w:rsid w:val="00AA3604"/>
    <w:rsid w:val="00AA5E66"/>
    <w:rsid w:val="00AA7365"/>
    <w:rsid w:val="00AA7CD5"/>
    <w:rsid w:val="00AB03D3"/>
    <w:rsid w:val="00AB0522"/>
    <w:rsid w:val="00AB0A33"/>
    <w:rsid w:val="00AB0E84"/>
    <w:rsid w:val="00AB29CE"/>
    <w:rsid w:val="00AB43A2"/>
    <w:rsid w:val="00AB4A05"/>
    <w:rsid w:val="00AB529E"/>
    <w:rsid w:val="00AB6236"/>
    <w:rsid w:val="00AC0072"/>
    <w:rsid w:val="00AC03D4"/>
    <w:rsid w:val="00AC0570"/>
    <w:rsid w:val="00AC0802"/>
    <w:rsid w:val="00AC1269"/>
    <w:rsid w:val="00AC1710"/>
    <w:rsid w:val="00AC21B6"/>
    <w:rsid w:val="00AC35C8"/>
    <w:rsid w:val="00AC3E9F"/>
    <w:rsid w:val="00AC406D"/>
    <w:rsid w:val="00AC5BD3"/>
    <w:rsid w:val="00AC6CE0"/>
    <w:rsid w:val="00AC7157"/>
    <w:rsid w:val="00AC7519"/>
    <w:rsid w:val="00AD45D9"/>
    <w:rsid w:val="00AE076F"/>
    <w:rsid w:val="00AE1E3C"/>
    <w:rsid w:val="00AE4027"/>
    <w:rsid w:val="00AE4CB0"/>
    <w:rsid w:val="00AE50AB"/>
    <w:rsid w:val="00AE59B6"/>
    <w:rsid w:val="00AE6956"/>
    <w:rsid w:val="00AF3038"/>
    <w:rsid w:val="00AF3584"/>
    <w:rsid w:val="00AF3BF2"/>
    <w:rsid w:val="00AF493C"/>
    <w:rsid w:val="00AF4EF6"/>
    <w:rsid w:val="00AF5CFB"/>
    <w:rsid w:val="00AF623E"/>
    <w:rsid w:val="00AF64F2"/>
    <w:rsid w:val="00AF7457"/>
    <w:rsid w:val="00AF7F78"/>
    <w:rsid w:val="00B00031"/>
    <w:rsid w:val="00B00BF3"/>
    <w:rsid w:val="00B00D4D"/>
    <w:rsid w:val="00B0147B"/>
    <w:rsid w:val="00B0261F"/>
    <w:rsid w:val="00B02D1D"/>
    <w:rsid w:val="00B03097"/>
    <w:rsid w:val="00B04219"/>
    <w:rsid w:val="00B053D6"/>
    <w:rsid w:val="00B06100"/>
    <w:rsid w:val="00B063E3"/>
    <w:rsid w:val="00B0717B"/>
    <w:rsid w:val="00B07216"/>
    <w:rsid w:val="00B07774"/>
    <w:rsid w:val="00B11E5B"/>
    <w:rsid w:val="00B12214"/>
    <w:rsid w:val="00B1308F"/>
    <w:rsid w:val="00B134C7"/>
    <w:rsid w:val="00B147F7"/>
    <w:rsid w:val="00B156C0"/>
    <w:rsid w:val="00B15D69"/>
    <w:rsid w:val="00B15DB8"/>
    <w:rsid w:val="00B16617"/>
    <w:rsid w:val="00B17492"/>
    <w:rsid w:val="00B213FB"/>
    <w:rsid w:val="00B22E37"/>
    <w:rsid w:val="00B2388E"/>
    <w:rsid w:val="00B244B1"/>
    <w:rsid w:val="00B2457C"/>
    <w:rsid w:val="00B248FE"/>
    <w:rsid w:val="00B321D2"/>
    <w:rsid w:val="00B32C3A"/>
    <w:rsid w:val="00B33BBB"/>
    <w:rsid w:val="00B3501A"/>
    <w:rsid w:val="00B357FA"/>
    <w:rsid w:val="00B35DA9"/>
    <w:rsid w:val="00B379C0"/>
    <w:rsid w:val="00B40974"/>
    <w:rsid w:val="00B410FA"/>
    <w:rsid w:val="00B4151F"/>
    <w:rsid w:val="00B455B5"/>
    <w:rsid w:val="00B45DF8"/>
    <w:rsid w:val="00B4648D"/>
    <w:rsid w:val="00B46699"/>
    <w:rsid w:val="00B46756"/>
    <w:rsid w:val="00B46AA2"/>
    <w:rsid w:val="00B47AEC"/>
    <w:rsid w:val="00B50140"/>
    <w:rsid w:val="00B51519"/>
    <w:rsid w:val="00B52655"/>
    <w:rsid w:val="00B53F2B"/>
    <w:rsid w:val="00B541D4"/>
    <w:rsid w:val="00B54DA6"/>
    <w:rsid w:val="00B54EEC"/>
    <w:rsid w:val="00B60DAF"/>
    <w:rsid w:val="00B60E42"/>
    <w:rsid w:val="00B615B5"/>
    <w:rsid w:val="00B61BC2"/>
    <w:rsid w:val="00B63005"/>
    <w:rsid w:val="00B64EFB"/>
    <w:rsid w:val="00B65A6F"/>
    <w:rsid w:val="00B66645"/>
    <w:rsid w:val="00B666F2"/>
    <w:rsid w:val="00B66A02"/>
    <w:rsid w:val="00B673BA"/>
    <w:rsid w:val="00B67AF2"/>
    <w:rsid w:val="00B67C19"/>
    <w:rsid w:val="00B71A8C"/>
    <w:rsid w:val="00B71F69"/>
    <w:rsid w:val="00B72118"/>
    <w:rsid w:val="00B73733"/>
    <w:rsid w:val="00B74764"/>
    <w:rsid w:val="00B748FD"/>
    <w:rsid w:val="00B74FA0"/>
    <w:rsid w:val="00B7611B"/>
    <w:rsid w:val="00B764AA"/>
    <w:rsid w:val="00B766CE"/>
    <w:rsid w:val="00B769A8"/>
    <w:rsid w:val="00B770B8"/>
    <w:rsid w:val="00B7791A"/>
    <w:rsid w:val="00B8103E"/>
    <w:rsid w:val="00B8207F"/>
    <w:rsid w:val="00B82389"/>
    <w:rsid w:val="00B828C2"/>
    <w:rsid w:val="00B8498C"/>
    <w:rsid w:val="00B84D71"/>
    <w:rsid w:val="00B86E7E"/>
    <w:rsid w:val="00B90076"/>
    <w:rsid w:val="00B90D17"/>
    <w:rsid w:val="00B91A4F"/>
    <w:rsid w:val="00B91A5B"/>
    <w:rsid w:val="00B9601E"/>
    <w:rsid w:val="00B961C0"/>
    <w:rsid w:val="00B963FB"/>
    <w:rsid w:val="00B9723B"/>
    <w:rsid w:val="00B97AAF"/>
    <w:rsid w:val="00B97F1C"/>
    <w:rsid w:val="00BA05CE"/>
    <w:rsid w:val="00BA56BD"/>
    <w:rsid w:val="00BA5CB0"/>
    <w:rsid w:val="00BA7DA2"/>
    <w:rsid w:val="00BA7DE5"/>
    <w:rsid w:val="00BB01FF"/>
    <w:rsid w:val="00BB17F8"/>
    <w:rsid w:val="00BB1CBD"/>
    <w:rsid w:val="00BB3109"/>
    <w:rsid w:val="00BB4F9D"/>
    <w:rsid w:val="00BB52AE"/>
    <w:rsid w:val="00BB6490"/>
    <w:rsid w:val="00BB7707"/>
    <w:rsid w:val="00BB78A8"/>
    <w:rsid w:val="00BB7EC1"/>
    <w:rsid w:val="00BC0CA2"/>
    <w:rsid w:val="00BC33C1"/>
    <w:rsid w:val="00BC5FA3"/>
    <w:rsid w:val="00BD178C"/>
    <w:rsid w:val="00BD294B"/>
    <w:rsid w:val="00BD5092"/>
    <w:rsid w:val="00BD524F"/>
    <w:rsid w:val="00BD5630"/>
    <w:rsid w:val="00BD60C1"/>
    <w:rsid w:val="00BD6A38"/>
    <w:rsid w:val="00BD7050"/>
    <w:rsid w:val="00BD7E7F"/>
    <w:rsid w:val="00BE04A1"/>
    <w:rsid w:val="00BE1215"/>
    <w:rsid w:val="00BE1BFB"/>
    <w:rsid w:val="00BE1D2A"/>
    <w:rsid w:val="00BE1E6E"/>
    <w:rsid w:val="00BE2D70"/>
    <w:rsid w:val="00BE540C"/>
    <w:rsid w:val="00BE69F3"/>
    <w:rsid w:val="00BE6A10"/>
    <w:rsid w:val="00BF0793"/>
    <w:rsid w:val="00BF1CBA"/>
    <w:rsid w:val="00BF2F14"/>
    <w:rsid w:val="00BF6233"/>
    <w:rsid w:val="00BF7A53"/>
    <w:rsid w:val="00C005D4"/>
    <w:rsid w:val="00C0084A"/>
    <w:rsid w:val="00C00DB0"/>
    <w:rsid w:val="00C01C1A"/>
    <w:rsid w:val="00C02F4B"/>
    <w:rsid w:val="00C02F74"/>
    <w:rsid w:val="00C033B4"/>
    <w:rsid w:val="00C03407"/>
    <w:rsid w:val="00C03C90"/>
    <w:rsid w:val="00C04EB8"/>
    <w:rsid w:val="00C05137"/>
    <w:rsid w:val="00C07117"/>
    <w:rsid w:val="00C07907"/>
    <w:rsid w:val="00C07DA9"/>
    <w:rsid w:val="00C1219C"/>
    <w:rsid w:val="00C128C2"/>
    <w:rsid w:val="00C1348B"/>
    <w:rsid w:val="00C1349D"/>
    <w:rsid w:val="00C1386C"/>
    <w:rsid w:val="00C1386D"/>
    <w:rsid w:val="00C142D7"/>
    <w:rsid w:val="00C14F14"/>
    <w:rsid w:val="00C1519B"/>
    <w:rsid w:val="00C15BB5"/>
    <w:rsid w:val="00C169B6"/>
    <w:rsid w:val="00C16F8F"/>
    <w:rsid w:val="00C1737A"/>
    <w:rsid w:val="00C174F0"/>
    <w:rsid w:val="00C177E2"/>
    <w:rsid w:val="00C17CE3"/>
    <w:rsid w:val="00C2080D"/>
    <w:rsid w:val="00C20D16"/>
    <w:rsid w:val="00C221E1"/>
    <w:rsid w:val="00C2267D"/>
    <w:rsid w:val="00C22B4A"/>
    <w:rsid w:val="00C2378D"/>
    <w:rsid w:val="00C23A40"/>
    <w:rsid w:val="00C23CD7"/>
    <w:rsid w:val="00C25D10"/>
    <w:rsid w:val="00C2671D"/>
    <w:rsid w:val="00C27C44"/>
    <w:rsid w:val="00C332FB"/>
    <w:rsid w:val="00C34921"/>
    <w:rsid w:val="00C36C85"/>
    <w:rsid w:val="00C3712C"/>
    <w:rsid w:val="00C40117"/>
    <w:rsid w:val="00C402EA"/>
    <w:rsid w:val="00C40C8D"/>
    <w:rsid w:val="00C4251D"/>
    <w:rsid w:val="00C43A33"/>
    <w:rsid w:val="00C44E69"/>
    <w:rsid w:val="00C450B9"/>
    <w:rsid w:val="00C4512C"/>
    <w:rsid w:val="00C45173"/>
    <w:rsid w:val="00C45F48"/>
    <w:rsid w:val="00C47431"/>
    <w:rsid w:val="00C474B0"/>
    <w:rsid w:val="00C50BC9"/>
    <w:rsid w:val="00C51CAC"/>
    <w:rsid w:val="00C52174"/>
    <w:rsid w:val="00C524BA"/>
    <w:rsid w:val="00C52573"/>
    <w:rsid w:val="00C52A31"/>
    <w:rsid w:val="00C543A0"/>
    <w:rsid w:val="00C5564D"/>
    <w:rsid w:val="00C56A14"/>
    <w:rsid w:val="00C56C5F"/>
    <w:rsid w:val="00C57EED"/>
    <w:rsid w:val="00C61409"/>
    <w:rsid w:val="00C61C63"/>
    <w:rsid w:val="00C622BC"/>
    <w:rsid w:val="00C62319"/>
    <w:rsid w:val="00C623BC"/>
    <w:rsid w:val="00C62677"/>
    <w:rsid w:val="00C6304A"/>
    <w:rsid w:val="00C639A5"/>
    <w:rsid w:val="00C63D68"/>
    <w:rsid w:val="00C646E5"/>
    <w:rsid w:val="00C64C9D"/>
    <w:rsid w:val="00C658AC"/>
    <w:rsid w:val="00C65FAB"/>
    <w:rsid w:val="00C660AF"/>
    <w:rsid w:val="00C66445"/>
    <w:rsid w:val="00C66823"/>
    <w:rsid w:val="00C670F4"/>
    <w:rsid w:val="00C70B85"/>
    <w:rsid w:val="00C73145"/>
    <w:rsid w:val="00C73700"/>
    <w:rsid w:val="00C76241"/>
    <w:rsid w:val="00C76701"/>
    <w:rsid w:val="00C779D7"/>
    <w:rsid w:val="00C80D5B"/>
    <w:rsid w:val="00C82B89"/>
    <w:rsid w:val="00C82BF4"/>
    <w:rsid w:val="00C83034"/>
    <w:rsid w:val="00C83AA0"/>
    <w:rsid w:val="00C86E2E"/>
    <w:rsid w:val="00C86F9F"/>
    <w:rsid w:val="00C87434"/>
    <w:rsid w:val="00C907EF"/>
    <w:rsid w:val="00C937A4"/>
    <w:rsid w:val="00C93CD6"/>
    <w:rsid w:val="00C94035"/>
    <w:rsid w:val="00C944E5"/>
    <w:rsid w:val="00C95502"/>
    <w:rsid w:val="00C957D8"/>
    <w:rsid w:val="00C95859"/>
    <w:rsid w:val="00C968FE"/>
    <w:rsid w:val="00CA081F"/>
    <w:rsid w:val="00CA1E49"/>
    <w:rsid w:val="00CA2B92"/>
    <w:rsid w:val="00CA2F14"/>
    <w:rsid w:val="00CA4036"/>
    <w:rsid w:val="00CA51C6"/>
    <w:rsid w:val="00CA553D"/>
    <w:rsid w:val="00CA5B7A"/>
    <w:rsid w:val="00CA6FC6"/>
    <w:rsid w:val="00CA7228"/>
    <w:rsid w:val="00CA76C2"/>
    <w:rsid w:val="00CB1688"/>
    <w:rsid w:val="00CB1C75"/>
    <w:rsid w:val="00CB1FF9"/>
    <w:rsid w:val="00CB2E1D"/>
    <w:rsid w:val="00CB33B2"/>
    <w:rsid w:val="00CB5BE0"/>
    <w:rsid w:val="00CB6614"/>
    <w:rsid w:val="00CB674D"/>
    <w:rsid w:val="00CB7083"/>
    <w:rsid w:val="00CC0DEB"/>
    <w:rsid w:val="00CC1207"/>
    <w:rsid w:val="00CC1635"/>
    <w:rsid w:val="00CC2938"/>
    <w:rsid w:val="00CC29F2"/>
    <w:rsid w:val="00CC2D1D"/>
    <w:rsid w:val="00CC3AE4"/>
    <w:rsid w:val="00CC3FB0"/>
    <w:rsid w:val="00CC448A"/>
    <w:rsid w:val="00CC64A8"/>
    <w:rsid w:val="00CC705F"/>
    <w:rsid w:val="00CC776C"/>
    <w:rsid w:val="00CC7F53"/>
    <w:rsid w:val="00CD002E"/>
    <w:rsid w:val="00CD1D25"/>
    <w:rsid w:val="00CD3D59"/>
    <w:rsid w:val="00CD3ED0"/>
    <w:rsid w:val="00CD6BB2"/>
    <w:rsid w:val="00CD72FB"/>
    <w:rsid w:val="00CD7976"/>
    <w:rsid w:val="00CE0BA3"/>
    <w:rsid w:val="00CE1CB8"/>
    <w:rsid w:val="00CE1FBD"/>
    <w:rsid w:val="00CE2B97"/>
    <w:rsid w:val="00CE5B07"/>
    <w:rsid w:val="00CE6714"/>
    <w:rsid w:val="00CE79B5"/>
    <w:rsid w:val="00CF1DAF"/>
    <w:rsid w:val="00CF2106"/>
    <w:rsid w:val="00CF223B"/>
    <w:rsid w:val="00CF2521"/>
    <w:rsid w:val="00CF2700"/>
    <w:rsid w:val="00CF30D3"/>
    <w:rsid w:val="00CF3C04"/>
    <w:rsid w:val="00CF414B"/>
    <w:rsid w:val="00CF6BE2"/>
    <w:rsid w:val="00CF6CF8"/>
    <w:rsid w:val="00CF70C8"/>
    <w:rsid w:val="00D012AB"/>
    <w:rsid w:val="00D01FF9"/>
    <w:rsid w:val="00D066E2"/>
    <w:rsid w:val="00D06839"/>
    <w:rsid w:val="00D0716B"/>
    <w:rsid w:val="00D07468"/>
    <w:rsid w:val="00D07EBA"/>
    <w:rsid w:val="00D10085"/>
    <w:rsid w:val="00D103A3"/>
    <w:rsid w:val="00D10F26"/>
    <w:rsid w:val="00D110F6"/>
    <w:rsid w:val="00D140DC"/>
    <w:rsid w:val="00D1429D"/>
    <w:rsid w:val="00D142EF"/>
    <w:rsid w:val="00D14938"/>
    <w:rsid w:val="00D16389"/>
    <w:rsid w:val="00D163E6"/>
    <w:rsid w:val="00D16E3D"/>
    <w:rsid w:val="00D17241"/>
    <w:rsid w:val="00D1739E"/>
    <w:rsid w:val="00D20B91"/>
    <w:rsid w:val="00D2121E"/>
    <w:rsid w:val="00D21D0B"/>
    <w:rsid w:val="00D22843"/>
    <w:rsid w:val="00D25086"/>
    <w:rsid w:val="00D25627"/>
    <w:rsid w:val="00D25E53"/>
    <w:rsid w:val="00D274B6"/>
    <w:rsid w:val="00D275F0"/>
    <w:rsid w:val="00D27864"/>
    <w:rsid w:val="00D30272"/>
    <w:rsid w:val="00D30ECD"/>
    <w:rsid w:val="00D31655"/>
    <w:rsid w:val="00D33778"/>
    <w:rsid w:val="00D3377D"/>
    <w:rsid w:val="00D35DC6"/>
    <w:rsid w:val="00D35F55"/>
    <w:rsid w:val="00D3674C"/>
    <w:rsid w:val="00D37CC5"/>
    <w:rsid w:val="00D40086"/>
    <w:rsid w:val="00D40DA0"/>
    <w:rsid w:val="00D41431"/>
    <w:rsid w:val="00D41DD3"/>
    <w:rsid w:val="00D41F57"/>
    <w:rsid w:val="00D4209D"/>
    <w:rsid w:val="00D42198"/>
    <w:rsid w:val="00D440E9"/>
    <w:rsid w:val="00D44595"/>
    <w:rsid w:val="00D45AED"/>
    <w:rsid w:val="00D46478"/>
    <w:rsid w:val="00D47874"/>
    <w:rsid w:val="00D50068"/>
    <w:rsid w:val="00D5112D"/>
    <w:rsid w:val="00D53663"/>
    <w:rsid w:val="00D55AD7"/>
    <w:rsid w:val="00D5663A"/>
    <w:rsid w:val="00D60017"/>
    <w:rsid w:val="00D6073A"/>
    <w:rsid w:val="00D60CF9"/>
    <w:rsid w:val="00D60EDB"/>
    <w:rsid w:val="00D62E3D"/>
    <w:rsid w:val="00D62E71"/>
    <w:rsid w:val="00D63BA4"/>
    <w:rsid w:val="00D649F0"/>
    <w:rsid w:val="00D65BF4"/>
    <w:rsid w:val="00D66A85"/>
    <w:rsid w:val="00D67630"/>
    <w:rsid w:val="00D67A22"/>
    <w:rsid w:val="00D7248E"/>
    <w:rsid w:val="00D72689"/>
    <w:rsid w:val="00D72B1B"/>
    <w:rsid w:val="00D72F69"/>
    <w:rsid w:val="00D7317C"/>
    <w:rsid w:val="00D738EB"/>
    <w:rsid w:val="00D7445D"/>
    <w:rsid w:val="00D74D70"/>
    <w:rsid w:val="00D755A3"/>
    <w:rsid w:val="00D7710F"/>
    <w:rsid w:val="00D80F6A"/>
    <w:rsid w:val="00D817B0"/>
    <w:rsid w:val="00D819CF"/>
    <w:rsid w:val="00D81E9B"/>
    <w:rsid w:val="00D81FFA"/>
    <w:rsid w:val="00D822F9"/>
    <w:rsid w:val="00D82ED3"/>
    <w:rsid w:val="00D83676"/>
    <w:rsid w:val="00D84220"/>
    <w:rsid w:val="00D844A8"/>
    <w:rsid w:val="00D85948"/>
    <w:rsid w:val="00D86B64"/>
    <w:rsid w:val="00D930A9"/>
    <w:rsid w:val="00D9428B"/>
    <w:rsid w:val="00D9429A"/>
    <w:rsid w:val="00D9437F"/>
    <w:rsid w:val="00D94876"/>
    <w:rsid w:val="00D94BA0"/>
    <w:rsid w:val="00D95500"/>
    <w:rsid w:val="00D970FC"/>
    <w:rsid w:val="00D97EAD"/>
    <w:rsid w:val="00DA0123"/>
    <w:rsid w:val="00DA2115"/>
    <w:rsid w:val="00DA29A3"/>
    <w:rsid w:val="00DA351A"/>
    <w:rsid w:val="00DA3831"/>
    <w:rsid w:val="00DA3D67"/>
    <w:rsid w:val="00DA5550"/>
    <w:rsid w:val="00DA564F"/>
    <w:rsid w:val="00DA6539"/>
    <w:rsid w:val="00DA6F04"/>
    <w:rsid w:val="00DA7644"/>
    <w:rsid w:val="00DB1AB2"/>
    <w:rsid w:val="00DB1C46"/>
    <w:rsid w:val="00DB260C"/>
    <w:rsid w:val="00DB4498"/>
    <w:rsid w:val="00DB4640"/>
    <w:rsid w:val="00DB4E5C"/>
    <w:rsid w:val="00DB5804"/>
    <w:rsid w:val="00DB5808"/>
    <w:rsid w:val="00DB5B46"/>
    <w:rsid w:val="00DB5D4A"/>
    <w:rsid w:val="00DB678F"/>
    <w:rsid w:val="00DB6DE2"/>
    <w:rsid w:val="00DB7606"/>
    <w:rsid w:val="00DB7D41"/>
    <w:rsid w:val="00DC0E37"/>
    <w:rsid w:val="00DC27CF"/>
    <w:rsid w:val="00DC2B8C"/>
    <w:rsid w:val="00DC30FD"/>
    <w:rsid w:val="00DC340F"/>
    <w:rsid w:val="00DC3CCA"/>
    <w:rsid w:val="00DC3DE6"/>
    <w:rsid w:val="00DC4E33"/>
    <w:rsid w:val="00DC5810"/>
    <w:rsid w:val="00DC7465"/>
    <w:rsid w:val="00DD01C0"/>
    <w:rsid w:val="00DD1302"/>
    <w:rsid w:val="00DD138A"/>
    <w:rsid w:val="00DD1BF1"/>
    <w:rsid w:val="00DD1DA1"/>
    <w:rsid w:val="00DD1F10"/>
    <w:rsid w:val="00DD297F"/>
    <w:rsid w:val="00DD2B7B"/>
    <w:rsid w:val="00DD2F10"/>
    <w:rsid w:val="00DD3D30"/>
    <w:rsid w:val="00DD41CD"/>
    <w:rsid w:val="00DD47C2"/>
    <w:rsid w:val="00DD5E82"/>
    <w:rsid w:val="00DD5E8C"/>
    <w:rsid w:val="00DD6AC9"/>
    <w:rsid w:val="00DD6D8F"/>
    <w:rsid w:val="00DE161A"/>
    <w:rsid w:val="00DE1C5D"/>
    <w:rsid w:val="00DE2D89"/>
    <w:rsid w:val="00DE3042"/>
    <w:rsid w:val="00DE4A24"/>
    <w:rsid w:val="00DE5FDD"/>
    <w:rsid w:val="00DE7338"/>
    <w:rsid w:val="00DE783B"/>
    <w:rsid w:val="00DF0839"/>
    <w:rsid w:val="00DF08EB"/>
    <w:rsid w:val="00DF11BB"/>
    <w:rsid w:val="00DF2177"/>
    <w:rsid w:val="00DF290F"/>
    <w:rsid w:val="00DF3196"/>
    <w:rsid w:val="00DF35BC"/>
    <w:rsid w:val="00DF75E6"/>
    <w:rsid w:val="00DF7D53"/>
    <w:rsid w:val="00E003F2"/>
    <w:rsid w:val="00E023BF"/>
    <w:rsid w:val="00E02B4B"/>
    <w:rsid w:val="00E0355B"/>
    <w:rsid w:val="00E06B1E"/>
    <w:rsid w:val="00E0765A"/>
    <w:rsid w:val="00E07AB4"/>
    <w:rsid w:val="00E07FE5"/>
    <w:rsid w:val="00E07FF0"/>
    <w:rsid w:val="00E10C97"/>
    <w:rsid w:val="00E11EA5"/>
    <w:rsid w:val="00E11FE2"/>
    <w:rsid w:val="00E127C2"/>
    <w:rsid w:val="00E12996"/>
    <w:rsid w:val="00E139A2"/>
    <w:rsid w:val="00E14E04"/>
    <w:rsid w:val="00E15BBD"/>
    <w:rsid w:val="00E167B0"/>
    <w:rsid w:val="00E1697C"/>
    <w:rsid w:val="00E172FD"/>
    <w:rsid w:val="00E1747F"/>
    <w:rsid w:val="00E17BA8"/>
    <w:rsid w:val="00E17E44"/>
    <w:rsid w:val="00E21B4D"/>
    <w:rsid w:val="00E22854"/>
    <w:rsid w:val="00E2290E"/>
    <w:rsid w:val="00E24D23"/>
    <w:rsid w:val="00E252A7"/>
    <w:rsid w:val="00E266C7"/>
    <w:rsid w:val="00E268F3"/>
    <w:rsid w:val="00E2796D"/>
    <w:rsid w:val="00E3014E"/>
    <w:rsid w:val="00E301C9"/>
    <w:rsid w:val="00E30E8B"/>
    <w:rsid w:val="00E317E6"/>
    <w:rsid w:val="00E31FA6"/>
    <w:rsid w:val="00E330D5"/>
    <w:rsid w:val="00E334B0"/>
    <w:rsid w:val="00E346B4"/>
    <w:rsid w:val="00E34B0C"/>
    <w:rsid w:val="00E34BD9"/>
    <w:rsid w:val="00E34C6C"/>
    <w:rsid w:val="00E35324"/>
    <w:rsid w:val="00E35CEB"/>
    <w:rsid w:val="00E35EC4"/>
    <w:rsid w:val="00E367C0"/>
    <w:rsid w:val="00E377FA"/>
    <w:rsid w:val="00E4079E"/>
    <w:rsid w:val="00E41762"/>
    <w:rsid w:val="00E43574"/>
    <w:rsid w:val="00E43AC0"/>
    <w:rsid w:val="00E43B6E"/>
    <w:rsid w:val="00E44E09"/>
    <w:rsid w:val="00E450D9"/>
    <w:rsid w:val="00E45692"/>
    <w:rsid w:val="00E47044"/>
    <w:rsid w:val="00E475B3"/>
    <w:rsid w:val="00E50A4F"/>
    <w:rsid w:val="00E50BA6"/>
    <w:rsid w:val="00E51D93"/>
    <w:rsid w:val="00E5348D"/>
    <w:rsid w:val="00E53842"/>
    <w:rsid w:val="00E54E45"/>
    <w:rsid w:val="00E55A01"/>
    <w:rsid w:val="00E55E13"/>
    <w:rsid w:val="00E56029"/>
    <w:rsid w:val="00E57006"/>
    <w:rsid w:val="00E57D96"/>
    <w:rsid w:val="00E600ED"/>
    <w:rsid w:val="00E62D7C"/>
    <w:rsid w:val="00E62E4F"/>
    <w:rsid w:val="00E63137"/>
    <w:rsid w:val="00E65074"/>
    <w:rsid w:val="00E650AC"/>
    <w:rsid w:val="00E6524D"/>
    <w:rsid w:val="00E65B9D"/>
    <w:rsid w:val="00E66663"/>
    <w:rsid w:val="00E70C46"/>
    <w:rsid w:val="00E71D5A"/>
    <w:rsid w:val="00E7655B"/>
    <w:rsid w:val="00E77889"/>
    <w:rsid w:val="00E77E06"/>
    <w:rsid w:val="00E803E0"/>
    <w:rsid w:val="00E81D28"/>
    <w:rsid w:val="00E822E9"/>
    <w:rsid w:val="00E83789"/>
    <w:rsid w:val="00E83A69"/>
    <w:rsid w:val="00E83D42"/>
    <w:rsid w:val="00E84490"/>
    <w:rsid w:val="00E856A1"/>
    <w:rsid w:val="00E87418"/>
    <w:rsid w:val="00E905B2"/>
    <w:rsid w:val="00E92F12"/>
    <w:rsid w:val="00E94730"/>
    <w:rsid w:val="00E94893"/>
    <w:rsid w:val="00E94ACC"/>
    <w:rsid w:val="00E94FBB"/>
    <w:rsid w:val="00E9541B"/>
    <w:rsid w:val="00E966E3"/>
    <w:rsid w:val="00E97BD9"/>
    <w:rsid w:val="00E97D48"/>
    <w:rsid w:val="00EA0D43"/>
    <w:rsid w:val="00EA16C4"/>
    <w:rsid w:val="00EA17EA"/>
    <w:rsid w:val="00EA18FE"/>
    <w:rsid w:val="00EA21E0"/>
    <w:rsid w:val="00EA251A"/>
    <w:rsid w:val="00EA2569"/>
    <w:rsid w:val="00EA31D2"/>
    <w:rsid w:val="00EA35E9"/>
    <w:rsid w:val="00EA41C7"/>
    <w:rsid w:val="00EA59F2"/>
    <w:rsid w:val="00EA6011"/>
    <w:rsid w:val="00EA7F35"/>
    <w:rsid w:val="00EB0E90"/>
    <w:rsid w:val="00EB2520"/>
    <w:rsid w:val="00EB304C"/>
    <w:rsid w:val="00EB4594"/>
    <w:rsid w:val="00EB598C"/>
    <w:rsid w:val="00EB6151"/>
    <w:rsid w:val="00EB63A5"/>
    <w:rsid w:val="00EB6A53"/>
    <w:rsid w:val="00EB74C9"/>
    <w:rsid w:val="00EB7C94"/>
    <w:rsid w:val="00EC15B4"/>
    <w:rsid w:val="00EC1F38"/>
    <w:rsid w:val="00EC4C0D"/>
    <w:rsid w:val="00EC5DE0"/>
    <w:rsid w:val="00EC6353"/>
    <w:rsid w:val="00EC662C"/>
    <w:rsid w:val="00EC7EE9"/>
    <w:rsid w:val="00ED0B88"/>
    <w:rsid w:val="00ED1E45"/>
    <w:rsid w:val="00ED3E1D"/>
    <w:rsid w:val="00ED4723"/>
    <w:rsid w:val="00ED4AB8"/>
    <w:rsid w:val="00ED7311"/>
    <w:rsid w:val="00EE03BC"/>
    <w:rsid w:val="00EE0F54"/>
    <w:rsid w:val="00EE14E2"/>
    <w:rsid w:val="00EE1E13"/>
    <w:rsid w:val="00EE222F"/>
    <w:rsid w:val="00EE2363"/>
    <w:rsid w:val="00EE2D1A"/>
    <w:rsid w:val="00EE3CD5"/>
    <w:rsid w:val="00EE4121"/>
    <w:rsid w:val="00EE4713"/>
    <w:rsid w:val="00EE4E20"/>
    <w:rsid w:val="00EE56EA"/>
    <w:rsid w:val="00EE5DCA"/>
    <w:rsid w:val="00EE65F4"/>
    <w:rsid w:val="00EE7AE3"/>
    <w:rsid w:val="00EF0A5B"/>
    <w:rsid w:val="00EF1627"/>
    <w:rsid w:val="00EF1ACD"/>
    <w:rsid w:val="00EF1D6F"/>
    <w:rsid w:val="00EF32AB"/>
    <w:rsid w:val="00EF5932"/>
    <w:rsid w:val="00F01CC8"/>
    <w:rsid w:val="00F023E4"/>
    <w:rsid w:val="00F0484C"/>
    <w:rsid w:val="00F04CF7"/>
    <w:rsid w:val="00F059C7"/>
    <w:rsid w:val="00F05BB8"/>
    <w:rsid w:val="00F06386"/>
    <w:rsid w:val="00F06D4A"/>
    <w:rsid w:val="00F11288"/>
    <w:rsid w:val="00F11749"/>
    <w:rsid w:val="00F1234C"/>
    <w:rsid w:val="00F135C8"/>
    <w:rsid w:val="00F13660"/>
    <w:rsid w:val="00F146CA"/>
    <w:rsid w:val="00F15431"/>
    <w:rsid w:val="00F1575C"/>
    <w:rsid w:val="00F159AC"/>
    <w:rsid w:val="00F15D7E"/>
    <w:rsid w:val="00F17C6C"/>
    <w:rsid w:val="00F20FB8"/>
    <w:rsid w:val="00F2389A"/>
    <w:rsid w:val="00F23B53"/>
    <w:rsid w:val="00F24AA9"/>
    <w:rsid w:val="00F27610"/>
    <w:rsid w:val="00F30957"/>
    <w:rsid w:val="00F31626"/>
    <w:rsid w:val="00F31F6D"/>
    <w:rsid w:val="00F356EB"/>
    <w:rsid w:val="00F36464"/>
    <w:rsid w:val="00F368A1"/>
    <w:rsid w:val="00F36F7F"/>
    <w:rsid w:val="00F37508"/>
    <w:rsid w:val="00F41685"/>
    <w:rsid w:val="00F4240F"/>
    <w:rsid w:val="00F42C32"/>
    <w:rsid w:val="00F433B5"/>
    <w:rsid w:val="00F43E9C"/>
    <w:rsid w:val="00F45A72"/>
    <w:rsid w:val="00F45C6D"/>
    <w:rsid w:val="00F46419"/>
    <w:rsid w:val="00F4648B"/>
    <w:rsid w:val="00F46D7B"/>
    <w:rsid w:val="00F47104"/>
    <w:rsid w:val="00F4786A"/>
    <w:rsid w:val="00F51090"/>
    <w:rsid w:val="00F53C8B"/>
    <w:rsid w:val="00F556F2"/>
    <w:rsid w:val="00F5579E"/>
    <w:rsid w:val="00F569E9"/>
    <w:rsid w:val="00F6263C"/>
    <w:rsid w:val="00F63063"/>
    <w:rsid w:val="00F6329E"/>
    <w:rsid w:val="00F638D5"/>
    <w:rsid w:val="00F64820"/>
    <w:rsid w:val="00F6635D"/>
    <w:rsid w:val="00F66CAC"/>
    <w:rsid w:val="00F66E7B"/>
    <w:rsid w:val="00F675FC"/>
    <w:rsid w:val="00F679D3"/>
    <w:rsid w:val="00F7013D"/>
    <w:rsid w:val="00F705F3"/>
    <w:rsid w:val="00F70D4D"/>
    <w:rsid w:val="00F71281"/>
    <w:rsid w:val="00F725AB"/>
    <w:rsid w:val="00F73BD2"/>
    <w:rsid w:val="00F75A70"/>
    <w:rsid w:val="00F77E22"/>
    <w:rsid w:val="00F804C1"/>
    <w:rsid w:val="00F80612"/>
    <w:rsid w:val="00F817FA"/>
    <w:rsid w:val="00F81ABC"/>
    <w:rsid w:val="00F8294C"/>
    <w:rsid w:val="00F82A1D"/>
    <w:rsid w:val="00F82F50"/>
    <w:rsid w:val="00F833BB"/>
    <w:rsid w:val="00F8437F"/>
    <w:rsid w:val="00F84A07"/>
    <w:rsid w:val="00F8612B"/>
    <w:rsid w:val="00F873FB"/>
    <w:rsid w:val="00F90ECF"/>
    <w:rsid w:val="00F93D00"/>
    <w:rsid w:val="00F93FCE"/>
    <w:rsid w:val="00F94346"/>
    <w:rsid w:val="00F94785"/>
    <w:rsid w:val="00F958EA"/>
    <w:rsid w:val="00F95A35"/>
    <w:rsid w:val="00F96B17"/>
    <w:rsid w:val="00F96F16"/>
    <w:rsid w:val="00F97019"/>
    <w:rsid w:val="00F9724B"/>
    <w:rsid w:val="00F97FE2"/>
    <w:rsid w:val="00FA1DC6"/>
    <w:rsid w:val="00FA23F8"/>
    <w:rsid w:val="00FA4130"/>
    <w:rsid w:val="00FA61A0"/>
    <w:rsid w:val="00FA680F"/>
    <w:rsid w:val="00FA6B44"/>
    <w:rsid w:val="00FA6CB2"/>
    <w:rsid w:val="00FA6E73"/>
    <w:rsid w:val="00FB0B0D"/>
    <w:rsid w:val="00FB134A"/>
    <w:rsid w:val="00FB1857"/>
    <w:rsid w:val="00FB1938"/>
    <w:rsid w:val="00FB25EC"/>
    <w:rsid w:val="00FB2B69"/>
    <w:rsid w:val="00FB33ED"/>
    <w:rsid w:val="00FB6757"/>
    <w:rsid w:val="00FB73F5"/>
    <w:rsid w:val="00FB7C99"/>
    <w:rsid w:val="00FB7E2B"/>
    <w:rsid w:val="00FC0EA3"/>
    <w:rsid w:val="00FC2B34"/>
    <w:rsid w:val="00FC39D6"/>
    <w:rsid w:val="00FC42F0"/>
    <w:rsid w:val="00FC4D1E"/>
    <w:rsid w:val="00FC5CA2"/>
    <w:rsid w:val="00FC6CEF"/>
    <w:rsid w:val="00FC7F97"/>
    <w:rsid w:val="00FD23B2"/>
    <w:rsid w:val="00FD30FF"/>
    <w:rsid w:val="00FD35A2"/>
    <w:rsid w:val="00FD36EA"/>
    <w:rsid w:val="00FD3A79"/>
    <w:rsid w:val="00FD42C9"/>
    <w:rsid w:val="00FD4BEA"/>
    <w:rsid w:val="00FD518C"/>
    <w:rsid w:val="00FD6416"/>
    <w:rsid w:val="00FE0CA0"/>
    <w:rsid w:val="00FE2252"/>
    <w:rsid w:val="00FE2606"/>
    <w:rsid w:val="00FE38EB"/>
    <w:rsid w:val="00FE4684"/>
    <w:rsid w:val="00FE5333"/>
    <w:rsid w:val="00FE621A"/>
    <w:rsid w:val="00FE6954"/>
    <w:rsid w:val="00FE6B1E"/>
    <w:rsid w:val="00FE6BF6"/>
    <w:rsid w:val="00FF1426"/>
    <w:rsid w:val="00FF2BB5"/>
    <w:rsid w:val="00FF3D89"/>
    <w:rsid w:val="00FF3FE8"/>
    <w:rsid w:val="00FF50C8"/>
    <w:rsid w:val="00FF532B"/>
    <w:rsid w:val="00FF714D"/>
    <w:rsid w:val="2E158131"/>
    <w:rsid w:val="31010808"/>
    <w:rsid w:val="321D02DF"/>
    <w:rsid w:val="49882FCE"/>
    <w:rsid w:val="4F1C1CDE"/>
    <w:rsid w:val="5DF3754A"/>
    <w:rsid w:val="7BAE72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812461"/>
  <w15:chartTrackingRefBased/>
  <w15:docId w15:val="{3FE9F4A9-7726-442B-A791-0132E42A0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qFormat="1"/>
    <w:lsdException w:name="toc 5" w:uiPriority="39"/>
    <w:lsdException w:name="toc 6" w:uiPriority="39"/>
    <w:lsdException w:name="toc 7" w:uiPriority="39"/>
    <w:lsdException w:name="toc 8" w:uiPriority="39"/>
    <w:lsdException w:name="toc 9" w:uiPriority="39"/>
    <w:lsdException w:name="footer" w:uiPriority="99" w:qFormat="1"/>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overflowPunct w:val="0"/>
      <w:autoSpaceDE w:val="0"/>
      <w:autoSpaceDN w:val="0"/>
      <w:adjustRightInd w:val="0"/>
      <w:textAlignment w:val="baseline"/>
    </w:pPr>
    <w:rPr>
      <w:sz w:val="24"/>
    </w:rPr>
  </w:style>
  <w:style w:type="paragraph" w:styleId="u1">
    <w:name w:val="heading 1"/>
    <w:basedOn w:val="Paragraph"/>
    <w:next w:val="Paragraph"/>
    <w:link w:val="u1Char"/>
    <w:autoRedefine/>
    <w:uiPriority w:val="9"/>
    <w:qFormat/>
    <w:rsid w:val="00D30ECD"/>
    <w:pPr>
      <w:ind w:firstLine="0"/>
      <w:jc w:val="center"/>
      <w:outlineLvl w:val="0"/>
    </w:pPr>
    <w:rPr>
      <w:b/>
      <w:spacing w:val="20"/>
      <w:sz w:val="32"/>
      <w:szCs w:val="40"/>
      <w:lang w:val="x-none" w:eastAsia="x-none"/>
    </w:rPr>
  </w:style>
  <w:style w:type="paragraph" w:styleId="u2">
    <w:name w:val="heading 2"/>
    <w:basedOn w:val="Paragraph"/>
    <w:next w:val="Paragraph"/>
    <w:link w:val="u2Char"/>
    <w:autoRedefine/>
    <w:qFormat/>
    <w:rsid w:val="00343486"/>
    <w:pPr>
      <w:keepNext/>
      <w:numPr>
        <w:numId w:val="32"/>
      </w:numPr>
      <w:spacing w:before="0" w:line="240" w:lineRule="auto"/>
      <w:jc w:val="left"/>
      <w:outlineLvl w:val="1"/>
    </w:pPr>
    <w:rPr>
      <w:b/>
      <w:sz w:val="32"/>
      <w:szCs w:val="24"/>
    </w:rPr>
  </w:style>
  <w:style w:type="paragraph" w:styleId="u3">
    <w:name w:val="heading 3"/>
    <w:basedOn w:val="Paragraph"/>
    <w:next w:val="Paragraph"/>
    <w:link w:val="u3Char"/>
    <w:autoRedefine/>
    <w:qFormat/>
    <w:rsid w:val="00AE076F"/>
    <w:pPr>
      <w:keepNext/>
      <w:tabs>
        <w:tab w:val="left" w:pos="900"/>
        <w:tab w:val="left" w:pos="990"/>
      </w:tabs>
      <w:spacing w:before="0" w:line="360" w:lineRule="auto"/>
      <w:ind w:firstLine="0"/>
      <w:jc w:val="left"/>
      <w:outlineLvl w:val="2"/>
    </w:pPr>
    <w:rPr>
      <w:b/>
      <w:sz w:val="28"/>
      <w:szCs w:val="24"/>
      <w:lang w:eastAsia="x-none"/>
    </w:rPr>
  </w:style>
  <w:style w:type="paragraph" w:styleId="u4">
    <w:name w:val="heading 4"/>
    <w:basedOn w:val="Paragraph"/>
    <w:next w:val="Paragraph"/>
    <w:link w:val="u4Char"/>
    <w:qFormat/>
    <w:rsid w:val="00877EDC"/>
    <w:pPr>
      <w:keepNext/>
      <w:numPr>
        <w:numId w:val="35"/>
      </w:numPr>
      <w:spacing w:before="0"/>
      <w:ind w:left="1080"/>
      <w:outlineLvl w:val="3"/>
    </w:pPr>
    <w:rPr>
      <w:b/>
    </w:rPr>
  </w:style>
  <w:style w:type="paragraph" w:styleId="u5">
    <w:name w:val="heading 5"/>
    <w:basedOn w:val="Paragraph"/>
    <w:next w:val="Paragraph"/>
    <w:qFormat/>
    <w:rsid w:val="007C529F"/>
    <w:pPr>
      <w:ind w:firstLine="0"/>
      <w:outlineLvl w:val="4"/>
    </w:pPr>
  </w:style>
  <w:style w:type="paragraph" w:styleId="u6">
    <w:name w:val="heading 6"/>
    <w:basedOn w:val="Binhthng"/>
    <w:next w:val="Binhthng"/>
    <w:qFormat/>
    <w:rsid w:val="003E1AA1"/>
    <w:pPr>
      <w:spacing w:before="240" w:after="60"/>
      <w:outlineLvl w:val="5"/>
    </w:pPr>
    <w:rPr>
      <w:rFonts w:ascii="Arial" w:hAnsi="Arial"/>
      <w:i/>
    </w:rPr>
  </w:style>
  <w:style w:type="paragraph" w:styleId="u7">
    <w:name w:val="heading 7"/>
    <w:basedOn w:val="Binhthng"/>
    <w:next w:val="Binhthng"/>
    <w:qFormat/>
    <w:rsid w:val="003E1AA1"/>
    <w:pPr>
      <w:spacing w:before="240" w:after="60"/>
      <w:outlineLvl w:val="6"/>
    </w:pPr>
    <w:rPr>
      <w:rFonts w:ascii="Arial" w:hAnsi="Arial"/>
      <w:sz w:val="20"/>
    </w:rPr>
  </w:style>
  <w:style w:type="paragraph" w:styleId="u8">
    <w:name w:val="heading 8"/>
    <w:basedOn w:val="Binhthng"/>
    <w:next w:val="Binhthng"/>
    <w:qFormat/>
    <w:rsid w:val="003E1AA1"/>
    <w:pPr>
      <w:spacing w:before="240" w:after="60"/>
      <w:outlineLvl w:val="7"/>
    </w:pPr>
    <w:rPr>
      <w:rFonts w:ascii="Arial" w:hAnsi="Arial"/>
      <w:i/>
      <w:sz w:val="20"/>
    </w:rPr>
  </w:style>
  <w:style w:type="paragraph" w:styleId="u9">
    <w:name w:val="heading 9"/>
    <w:basedOn w:val="Binhthng"/>
    <w:next w:val="Binhthng"/>
    <w:qFormat/>
    <w:rsid w:val="003E1AA1"/>
    <w:pPr>
      <w:spacing w:before="240" w:after="60"/>
      <w:outlineLvl w:val="8"/>
    </w:pPr>
    <w:rPr>
      <w:rFonts w:ascii="Arial" w:hAnsi="Arial"/>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
    <w:name w:val="Paragraph"/>
    <w:basedOn w:val="Binhthng"/>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u1Char">
    <w:name w:val="Đầu đề 1 Char"/>
    <w:link w:val="u1"/>
    <w:uiPriority w:val="9"/>
    <w:rsid w:val="009810E2"/>
    <w:rPr>
      <w:b/>
      <w:spacing w:val="20"/>
      <w:sz w:val="32"/>
      <w:szCs w:val="40"/>
      <w:lang w:val="x-none" w:eastAsia="x-none"/>
    </w:rPr>
  </w:style>
  <w:style w:type="character" w:customStyle="1" w:styleId="u2Char">
    <w:name w:val="Đầu đề 2 Char"/>
    <w:link w:val="u2"/>
    <w:rsid w:val="00343486"/>
    <w:rPr>
      <w:b/>
      <w:sz w:val="32"/>
      <w:szCs w:val="24"/>
    </w:rPr>
  </w:style>
  <w:style w:type="character" w:customStyle="1" w:styleId="u3Char">
    <w:name w:val="Đầu đề 3 Char"/>
    <w:link w:val="u3"/>
    <w:rsid w:val="00AC7157"/>
    <w:rPr>
      <w:b/>
      <w:sz w:val="28"/>
      <w:szCs w:val="24"/>
      <w:lang w:eastAsia="x-none"/>
    </w:rPr>
  </w:style>
  <w:style w:type="paragraph" w:styleId="utrang">
    <w:name w:val="header"/>
    <w:basedOn w:val="Binhthng"/>
    <w:pPr>
      <w:tabs>
        <w:tab w:val="center" w:pos="4320"/>
        <w:tab w:val="right" w:pos="8640"/>
      </w:tabs>
    </w:pPr>
  </w:style>
  <w:style w:type="paragraph" w:styleId="Chntrang">
    <w:name w:val="footer"/>
    <w:basedOn w:val="Binhthng"/>
    <w:link w:val="ChntrangChar"/>
    <w:uiPriority w:val="99"/>
    <w:qFormat/>
    <w:pPr>
      <w:tabs>
        <w:tab w:val="center" w:pos="4320"/>
        <w:tab w:val="right" w:pos="8640"/>
      </w:tabs>
    </w:pPr>
    <w:rPr>
      <w:lang w:val="x-none" w:eastAsia="x-none"/>
    </w:rPr>
  </w:style>
  <w:style w:type="character" w:customStyle="1" w:styleId="ChntrangChar">
    <w:name w:val="Chân trang Char"/>
    <w:link w:val="Chntrang"/>
    <w:uiPriority w:val="99"/>
    <w:rsid w:val="00F70D4D"/>
    <w:rPr>
      <w:sz w:val="24"/>
    </w:rPr>
  </w:style>
  <w:style w:type="character" w:styleId="Strang">
    <w:name w:val="page number"/>
    <w:basedOn w:val="Phngmcinhcuaoanvn"/>
  </w:style>
  <w:style w:type="paragraph" w:styleId="VnbanCcchu">
    <w:name w:val="footnote text"/>
    <w:basedOn w:val="Binhthng"/>
    <w:semiHidden/>
    <w:rPr>
      <w:sz w:val="20"/>
    </w:rPr>
  </w:style>
  <w:style w:type="character" w:styleId="ThamchiuCcchu">
    <w:name w:val="footnote reference"/>
    <w:semiHidden/>
    <w:rPr>
      <w:vertAlign w:val="superscript"/>
    </w:rPr>
  </w:style>
  <w:style w:type="character" w:styleId="ThamchiuChuthich">
    <w:name w:val="annotation reference"/>
    <w:semiHidden/>
    <w:rPr>
      <w:sz w:val="16"/>
    </w:rPr>
  </w:style>
  <w:style w:type="paragraph" w:styleId="VnbanChuthich">
    <w:name w:val="annotation text"/>
    <w:basedOn w:val="Binhthng"/>
    <w:semiHidden/>
    <w:rPr>
      <w:sz w:val="20"/>
    </w:rPr>
  </w:style>
  <w:style w:type="paragraph" w:styleId="Mucluc1">
    <w:name w:val="toc 1"/>
    <w:basedOn w:val="u2"/>
    <w:next w:val="u2"/>
    <w:link w:val="Mucluc1Char"/>
    <w:autoRedefine/>
    <w:uiPriority w:val="39"/>
    <w:rsid w:val="00CF2700"/>
    <w:pPr>
      <w:keepNext w:val="0"/>
      <w:numPr>
        <w:numId w:val="0"/>
      </w:numPr>
      <w:spacing w:before="120" w:after="120"/>
      <w:outlineLvl w:val="9"/>
    </w:pPr>
    <w:rPr>
      <w:rFonts w:cs="Calibri"/>
      <w:bCs/>
      <w:caps/>
      <w:sz w:val="40"/>
      <w:szCs w:val="20"/>
    </w:rPr>
  </w:style>
  <w:style w:type="paragraph" w:styleId="Mucluc2">
    <w:name w:val="toc 2"/>
    <w:basedOn w:val="u3"/>
    <w:next w:val="u3"/>
    <w:link w:val="Mucluc2Char"/>
    <w:autoRedefine/>
    <w:uiPriority w:val="39"/>
    <w:rsid w:val="00CC3FB0"/>
    <w:pPr>
      <w:keepNext w:val="0"/>
      <w:tabs>
        <w:tab w:val="clear" w:pos="900"/>
        <w:tab w:val="clear" w:pos="990"/>
      </w:tabs>
      <w:spacing w:before="120" w:after="120" w:line="240" w:lineRule="auto"/>
      <w:outlineLvl w:val="9"/>
    </w:pPr>
    <w:rPr>
      <w:rFonts w:cs="Calibri"/>
      <w:smallCaps/>
      <w:sz w:val="32"/>
      <w:szCs w:val="20"/>
      <w:lang w:eastAsia="en-US"/>
    </w:rPr>
  </w:style>
  <w:style w:type="paragraph" w:styleId="Mucluc3">
    <w:name w:val="toc 3"/>
    <w:basedOn w:val="u4"/>
    <w:next w:val="u4"/>
    <w:link w:val="Mucluc3Char"/>
    <w:uiPriority w:val="39"/>
    <w:rsid w:val="00877EDC"/>
    <w:pPr>
      <w:keepNext w:val="0"/>
      <w:numPr>
        <w:numId w:val="0"/>
      </w:numPr>
      <w:spacing w:line="240" w:lineRule="auto"/>
      <w:ind w:left="480"/>
      <w:outlineLvl w:val="9"/>
    </w:pPr>
    <w:rPr>
      <w:rFonts w:cs="Calibri"/>
      <w:b w:val="0"/>
      <w:i/>
      <w:iCs/>
      <w:sz w:val="26"/>
    </w:rPr>
  </w:style>
  <w:style w:type="paragraph" w:styleId="Mucluc6">
    <w:name w:val="toc 6"/>
    <w:basedOn w:val="Binhthng"/>
    <w:next w:val="Binhthng"/>
    <w:uiPriority w:val="39"/>
    <w:pPr>
      <w:ind w:left="1200"/>
    </w:pPr>
    <w:rPr>
      <w:rFonts w:ascii="Calibri" w:hAnsi="Calibri" w:cs="Calibri"/>
      <w:sz w:val="18"/>
      <w:szCs w:val="18"/>
    </w:rPr>
  </w:style>
  <w:style w:type="paragraph" w:styleId="Mucluc7">
    <w:name w:val="toc 7"/>
    <w:basedOn w:val="Binhthng"/>
    <w:next w:val="Binhthng"/>
    <w:uiPriority w:val="39"/>
    <w:pPr>
      <w:ind w:left="1440"/>
    </w:pPr>
    <w:rPr>
      <w:rFonts w:ascii="Calibri" w:hAnsi="Calibri" w:cs="Calibri"/>
      <w:sz w:val="18"/>
      <w:szCs w:val="18"/>
    </w:rPr>
  </w:style>
  <w:style w:type="paragraph" w:styleId="Mucluc8">
    <w:name w:val="toc 8"/>
    <w:basedOn w:val="Binhthng"/>
    <w:next w:val="Binhthng"/>
    <w:uiPriority w:val="39"/>
    <w:pPr>
      <w:ind w:left="1680"/>
    </w:pPr>
    <w:rPr>
      <w:rFonts w:ascii="Calibri" w:hAnsi="Calibri" w:cs="Calibri"/>
      <w:sz w:val="18"/>
      <w:szCs w:val="18"/>
    </w:rPr>
  </w:style>
  <w:style w:type="paragraph" w:styleId="Mucluc9">
    <w:name w:val="toc 9"/>
    <w:basedOn w:val="Binhthng"/>
    <w:next w:val="Binhthng"/>
    <w:uiPriority w:val="39"/>
    <w:pPr>
      <w:ind w:left="1920"/>
    </w:pPr>
    <w:rPr>
      <w:rFonts w:ascii="Calibri" w:hAnsi="Calibri" w:cs="Calibri"/>
      <w:sz w:val="18"/>
      <w:szCs w:val="18"/>
    </w:rPr>
  </w:style>
  <w:style w:type="paragraph" w:styleId="Chuthich">
    <w:name w:val="caption"/>
    <w:basedOn w:val="Binhthng"/>
    <w:next w:val="Binhthng"/>
    <w:qFormat/>
    <w:pPr>
      <w:spacing w:before="120"/>
    </w:pPr>
    <w:rPr>
      <w:b/>
    </w:rPr>
  </w:style>
  <w:style w:type="paragraph" w:customStyle="1" w:styleId="GioiThieuChuong">
    <w:name w:val="GioiThieuChuong"/>
    <w:basedOn w:val="Binhthng"/>
    <w:qFormat/>
    <w:rsid w:val="00343486"/>
    <w:pPr>
      <w:spacing w:before="240" w:after="120" w:line="360" w:lineRule="auto"/>
      <w:ind w:firstLine="567"/>
      <w:jc w:val="both"/>
    </w:pPr>
    <w:rPr>
      <w:b/>
      <w:sz w:val="26"/>
      <w:szCs w:val="26"/>
    </w:rPr>
  </w:style>
  <w:style w:type="paragraph" w:customStyle="1" w:styleId="Ten-truong">
    <w:name w:val="Ten-truong"/>
    <w:basedOn w:val="Binhthng"/>
    <w:autoRedefine/>
    <w:rsid w:val="006A3A77"/>
    <w:pPr>
      <w:jc w:val="center"/>
    </w:pPr>
    <w:rPr>
      <w:b/>
      <w:bCs/>
      <w:sz w:val="26"/>
      <w:szCs w:val="22"/>
    </w:rPr>
  </w:style>
  <w:style w:type="paragraph" w:customStyle="1" w:styleId="Ten-Khoa">
    <w:name w:val="Ten-Khoa"/>
    <w:basedOn w:val="Binhthng"/>
    <w:autoRedefine/>
    <w:rsid w:val="006A3A77"/>
    <w:pPr>
      <w:spacing w:before="60"/>
      <w:jc w:val="center"/>
    </w:pPr>
    <w:rPr>
      <w:rFonts w:ascii="Tahoma" w:hAnsi="Tahoma" w:cs="Tahoma"/>
      <w:b/>
      <w:bCs/>
      <w:sz w:val="30"/>
      <w:szCs w:val="26"/>
    </w:rPr>
  </w:style>
  <w:style w:type="paragraph" w:customStyle="1" w:styleId="Dia-chi">
    <w:name w:val="Dia-chi"/>
    <w:basedOn w:val="Binhthng"/>
    <w:autoRedefine/>
    <w:rsid w:val="000E3D6B"/>
    <w:pPr>
      <w:jc w:val="center"/>
    </w:pPr>
  </w:style>
  <w:style w:type="paragraph" w:customStyle="1" w:styleId="Luan-van">
    <w:name w:val="Luan-van"/>
    <w:basedOn w:val="Binhthng"/>
    <w:autoRedefine/>
    <w:rsid w:val="000E3D6B"/>
    <w:pPr>
      <w:jc w:val="center"/>
    </w:pPr>
    <w:rPr>
      <w:b/>
      <w:bCs/>
      <w:sz w:val="40"/>
      <w:szCs w:val="36"/>
    </w:rPr>
  </w:style>
  <w:style w:type="paragraph" w:customStyle="1" w:styleId="Ten-nganh">
    <w:name w:val="Ten-nganh"/>
    <w:basedOn w:val="Binhthng"/>
    <w:autoRedefine/>
    <w:rsid w:val="00023178"/>
    <w:pPr>
      <w:spacing w:before="120"/>
      <w:jc w:val="center"/>
    </w:pPr>
    <w:rPr>
      <w:b/>
      <w:bCs/>
      <w:sz w:val="44"/>
      <w:szCs w:val="44"/>
    </w:rPr>
  </w:style>
  <w:style w:type="paragraph" w:customStyle="1" w:styleId="Ma-nganh">
    <w:name w:val="Ma-nganh"/>
    <w:basedOn w:val="Binhthng"/>
    <w:autoRedefine/>
    <w:rsid w:val="000E3D6B"/>
    <w:pPr>
      <w:spacing w:before="120"/>
      <w:jc w:val="center"/>
    </w:pPr>
    <w:rPr>
      <w:b/>
      <w:bCs/>
      <w:sz w:val="28"/>
      <w:szCs w:val="28"/>
    </w:rPr>
  </w:style>
  <w:style w:type="paragraph" w:customStyle="1" w:styleId="Ten-Detai">
    <w:name w:val="Ten-Detai"/>
    <w:basedOn w:val="Binhthng"/>
    <w:autoRedefine/>
    <w:rsid w:val="00E4079E"/>
    <w:pPr>
      <w:spacing w:before="180"/>
      <w:jc w:val="center"/>
    </w:pPr>
    <w:rPr>
      <w:b/>
      <w:bCs/>
      <w:sz w:val="36"/>
      <w:szCs w:val="26"/>
    </w:rPr>
  </w:style>
  <w:style w:type="paragraph" w:customStyle="1" w:styleId="Ma-so">
    <w:name w:val="Ma-so"/>
    <w:basedOn w:val="Binhthng"/>
    <w:autoRedefine/>
    <w:rsid w:val="000E3D6B"/>
    <w:pPr>
      <w:spacing w:before="180"/>
      <w:jc w:val="center"/>
    </w:pPr>
    <w:rPr>
      <w:b/>
      <w:bCs/>
      <w:sz w:val="28"/>
      <w:szCs w:val="24"/>
    </w:rPr>
  </w:style>
  <w:style w:type="paragraph" w:customStyle="1" w:styleId="Sinhvien-Lop-CBHD">
    <w:name w:val="Sinhvien-Lop-CBHD"/>
    <w:basedOn w:val="Binhthng"/>
    <w:autoRedefine/>
    <w:rsid w:val="00495AC8"/>
    <w:pPr>
      <w:spacing w:before="60"/>
      <w:ind w:left="3600" w:hanging="1080"/>
    </w:pPr>
    <w:rPr>
      <w:b/>
      <w:bCs/>
      <w:sz w:val="28"/>
      <w:szCs w:val="28"/>
    </w:rPr>
  </w:style>
  <w:style w:type="paragraph" w:customStyle="1" w:styleId="Dia-diem">
    <w:name w:val="Dia-diem"/>
    <w:basedOn w:val="Binhthng"/>
    <w:autoRedefine/>
    <w:rsid w:val="00495AC8"/>
    <w:pPr>
      <w:ind w:left="2340"/>
    </w:pPr>
    <w:rPr>
      <w:b/>
      <w:bCs/>
      <w:sz w:val="28"/>
      <w:szCs w:val="28"/>
    </w:rPr>
  </w:style>
  <w:style w:type="paragraph" w:customStyle="1" w:styleId="Tieude-Camon">
    <w:name w:val="Tieude-Camon"/>
    <w:basedOn w:val="Binhthng"/>
    <w:autoRedefine/>
    <w:rsid w:val="009307FB"/>
    <w:pPr>
      <w:jc w:val="center"/>
    </w:pPr>
    <w:rPr>
      <w:b/>
      <w:bCs/>
      <w:sz w:val="36"/>
      <w:szCs w:val="32"/>
    </w:rPr>
  </w:style>
  <w:style w:type="paragraph" w:customStyle="1" w:styleId="Tieude-camdoan">
    <w:name w:val="Tieude-camdoan"/>
    <w:basedOn w:val="Binhthng"/>
    <w:autoRedefine/>
    <w:rsid w:val="00CA51C6"/>
    <w:pPr>
      <w:jc w:val="center"/>
    </w:pPr>
    <w:rPr>
      <w:b/>
      <w:bCs/>
      <w:sz w:val="40"/>
      <w:szCs w:val="40"/>
    </w:rPr>
  </w:style>
  <w:style w:type="paragraph" w:customStyle="1" w:styleId="Cacmuc-camdoan">
    <w:name w:val="Cacmuc-camdoan"/>
    <w:basedOn w:val="Binhthng"/>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Binhthng"/>
    <w:autoRedefine/>
    <w:rsid w:val="00CA51C6"/>
    <w:pPr>
      <w:jc w:val="center"/>
    </w:pPr>
    <w:rPr>
      <w:b/>
      <w:bCs/>
      <w:sz w:val="38"/>
      <w:szCs w:val="34"/>
    </w:rPr>
  </w:style>
  <w:style w:type="paragraph" w:customStyle="1" w:styleId="Chimuc-Chuong">
    <w:name w:val="Chimuc-Chuong"/>
    <w:basedOn w:val="Chuthich"/>
    <w:rsid w:val="001F6049"/>
  </w:style>
  <w:style w:type="paragraph" w:customStyle="1" w:styleId="txtNoiDung">
    <w:name w:val="_txtNoiDung"/>
    <w:basedOn w:val="Binhthng"/>
    <w:rsid w:val="00E57006"/>
    <w:pPr>
      <w:spacing w:before="60" w:after="60" w:line="360" w:lineRule="auto"/>
      <w:ind w:firstLine="567"/>
      <w:jc w:val="both"/>
    </w:pPr>
    <w:rPr>
      <w:sz w:val="26"/>
      <w:szCs w:val="24"/>
    </w:rPr>
  </w:style>
  <w:style w:type="paragraph" w:customStyle="1" w:styleId="Danh-so">
    <w:name w:val="Danh-so"/>
    <w:basedOn w:val="Binhthng"/>
    <w:autoRedefine/>
    <w:rsid w:val="008E39DD"/>
    <w:pPr>
      <w:numPr>
        <w:numId w:val="3"/>
      </w:numPr>
      <w:spacing w:before="120"/>
      <w:jc w:val="both"/>
    </w:pPr>
  </w:style>
  <w:style w:type="paragraph" w:styleId="Duudong">
    <w:name w:val="List Bullet"/>
    <w:basedOn w:val="Binhthng"/>
    <w:rsid w:val="00CF223B"/>
    <w:pPr>
      <w:overflowPunct/>
      <w:autoSpaceDE/>
      <w:autoSpaceDN/>
      <w:adjustRightInd/>
      <w:spacing w:before="80" w:line="288" w:lineRule="auto"/>
      <w:ind w:left="504" w:hanging="144"/>
      <w:textAlignment w:val="auto"/>
    </w:pPr>
    <w:rPr>
      <w:sz w:val="25"/>
    </w:rPr>
  </w:style>
  <w:style w:type="paragraph" w:styleId="Tiu">
    <w:name w:val="Title"/>
    <w:basedOn w:val="Binhthng"/>
    <w:link w:val="Tiu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uChar">
    <w:name w:val="Tiêu đề Char"/>
    <w:link w:val="Tiu"/>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oancuaDanhsach">
    <w:name w:val="List Paragraph"/>
    <w:basedOn w:val="Binhthng"/>
    <w:uiPriority w:val="34"/>
    <w:qFormat/>
    <w:rsid w:val="008139A0"/>
    <w:pPr>
      <w:ind w:left="720"/>
    </w:pPr>
  </w:style>
  <w:style w:type="table" w:styleId="LiBang">
    <w:name w:val="Table Grid"/>
    <w:basedOn w:val="BangThngthng"/>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dnghiung3D3">
    <w:name w:val="Table 3D effects 3"/>
    <w:basedOn w:val="BangThngthng"/>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nghinhminhhoa">
    <w:name w:val="table of figures"/>
    <w:basedOn w:val="Binhthng"/>
    <w:next w:val="Binhthng"/>
    <w:rsid w:val="00000546"/>
  </w:style>
  <w:style w:type="paragraph" w:customStyle="1" w:styleId="txtTieuDe">
    <w:name w:val="txtTieuDe"/>
    <w:basedOn w:val="Binhthng"/>
    <w:qFormat/>
    <w:rsid w:val="008E39DD"/>
    <w:pPr>
      <w:spacing w:before="100" w:beforeAutospacing="1" w:after="100" w:afterAutospacing="1" w:line="480" w:lineRule="auto"/>
      <w:jc w:val="center"/>
    </w:pPr>
    <w:rPr>
      <w:b/>
      <w:bCs/>
      <w:sz w:val="32"/>
      <w:szCs w:val="32"/>
    </w:rPr>
  </w:style>
  <w:style w:type="paragraph" w:customStyle="1" w:styleId="txtGachDong">
    <w:name w:val="_txtGachDong"/>
    <w:basedOn w:val="txtNoiDung"/>
    <w:qFormat/>
    <w:rsid w:val="008E39DD"/>
    <w:pPr>
      <w:numPr>
        <w:numId w:val="5"/>
      </w:numPr>
      <w:tabs>
        <w:tab w:val="left" w:pos="993"/>
      </w:tabs>
      <w:spacing w:before="0" w:after="0"/>
      <w:ind w:left="992" w:hanging="425"/>
    </w:pPr>
  </w:style>
  <w:style w:type="paragraph" w:customStyle="1" w:styleId="StyleStyleHeading1muc1CenteredCondensedby03pt">
    <w:name w:val="Style Style Heading 1muc1 + Centered + Condensed by  0.3 pt"/>
    <w:basedOn w:val="Binhthng"/>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ThnVnban">
    <w:name w:val="Body Text"/>
    <w:basedOn w:val="Binhthng"/>
    <w:link w:val="ThnVnban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ThnVnbanChar">
    <w:name w:val="Thân Văn bản Char"/>
    <w:link w:val="ThnVnban"/>
    <w:rsid w:val="00683976"/>
    <w:rPr>
      <w:sz w:val="26"/>
      <w:szCs w:val="24"/>
    </w:rPr>
  </w:style>
  <w:style w:type="paragraph" w:customStyle="1" w:styleId="TaiLieuThamKhao">
    <w:name w:val="TaiLieuThamKhao"/>
    <w:basedOn w:val="Binhthng"/>
    <w:rsid w:val="00707808"/>
    <w:pPr>
      <w:numPr>
        <w:numId w:val="6"/>
      </w:numPr>
      <w:overflowPunct/>
      <w:autoSpaceDE/>
      <w:autoSpaceDN/>
      <w:adjustRightInd/>
      <w:spacing w:before="60" w:after="60" w:line="288" w:lineRule="auto"/>
      <w:jc w:val="both"/>
      <w:textAlignment w:val="auto"/>
    </w:pPr>
    <w:rPr>
      <w:sz w:val="28"/>
      <w:lang w:val="vi-VN"/>
    </w:rPr>
  </w:style>
  <w:style w:type="paragraph" w:customStyle="1" w:styleId="HinhVe">
    <w:name w:val="HinhVe"/>
    <w:basedOn w:val="Binhthng"/>
    <w:qFormat/>
    <w:rsid w:val="00A4308B"/>
    <w:pPr>
      <w:overflowPunct/>
      <w:autoSpaceDE/>
      <w:autoSpaceDN/>
      <w:adjustRightInd/>
      <w:spacing w:after="60" w:line="264" w:lineRule="auto"/>
      <w:jc w:val="center"/>
      <w:textAlignment w:val="auto"/>
    </w:pPr>
    <w:rPr>
      <w:i/>
      <w:sz w:val="26"/>
      <w:szCs w:val="24"/>
    </w:rPr>
  </w:style>
  <w:style w:type="paragraph" w:customStyle="1" w:styleId="txtHinhVe">
    <w:name w:val="_txtHinhVe"/>
    <w:basedOn w:val="Binhthng"/>
    <w:qFormat/>
    <w:rsid w:val="00A4308B"/>
    <w:pPr>
      <w:overflowPunct/>
      <w:autoSpaceDE/>
      <w:autoSpaceDN/>
      <w:adjustRightInd/>
      <w:spacing w:after="60" w:line="264" w:lineRule="auto"/>
      <w:jc w:val="center"/>
      <w:textAlignment w:val="auto"/>
    </w:pPr>
    <w:rPr>
      <w:i/>
      <w:szCs w:val="24"/>
    </w:rPr>
  </w:style>
  <w:style w:type="paragraph" w:styleId="Duytlai">
    <w:name w:val="Revision"/>
    <w:hidden/>
    <w:uiPriority w:val="99"/>
    <w:semiHidden/>
    <w:rsid w:val="00567B07"/>
    <w:rPr>
      <w:sz w:val="24"/>
    </w:rPr>
  </w:style>
  <w:style w:type="character" w:styleId="Siuktni">
    <w:name w:val="Hyperlink"/>
    <w:uiPriority w:val="99"/>
    <w:unhideWhenUsed/>
    <w:rsid w:val="00454264"/>
    <w:rPr>
      <w:color w:val="0563C1"/>
      <w:u w:val="single"/>
    </w:rPr>
  </w:style>
  <w:style w:type="paragraph" w:styleId="uMucluc">
    <w:name w:val="TOC Heading"/>
    <w:basedOn w:val="u1"/>
    <w:next w:val="Binhthng"/>
    <w:uiPriority w:val="39"/>
    <w:unhideWhenUsed/>
    <w:qFormat/>
    <w:rsid w:val="00454264"/>
    <w:pPr>
      <w:keepNext/>
      <w:keepLines/>
      <w:overflowPunct/>
      <w:autoSpaceDE/>
      <w:autoSpaceDN/>
      <w:adjustRightInd/>
      <w:spacing w:before="240" w:line="259" w:lineRule="auto"/>
      <w:jc w:val="left"/>
      <w:textAlignment w:val="auto"/>
      <w:outlineLvl w:val="9"/>
    </w:pPr>
    <w:rPr>
      <w:rFonts w:ascii="Calibri Light" w:hAnsi="Calibri Light"/>
      <w:b w:val="0"/>
      <w:color w:val="2F5496"/>
      <w:spacing w:val="0"/>
      <w:szCs w:val="32"/>
      <w:lang w:val="en-US" w:eastAsia="en-US"/>
    </w:rPr>
  </w:style>
  <w:style w:type="paragraph" w:styleId="ThngthngWeb">
    <w:name w:val="Normal (Web)"/>
    <w:basedOn w:val="Binhthng"/>
    <w:uiPriority w:val="99"/>
    <w:unhideWhenUsed/>
    <w:rsid w:val="00AF623E"/>
    <w:pPr>
      <w:overflowPunct/>
      <w:autoSpaceDE/>
      <w:autoSpaceDN/>
      <w:adjustRightInd/>
      <w:spacing w:before="100" w:beforeAutospacing="1" w:after="100" w:afterAutospacing="1"/>
      <w:textAlignment w:val="auto"/>
    </w:pPr>
    <w:rPr>
      <w:szCs w:val="24"/>
    </w:rPr>
  </w:style>
  <w:style w:type="character" w:styleId="cpChagiiquyt">
    <w:name w:val="Unresolved Mention"/>
    <w:uiPriority w:val="99"/>
    <w:semiHidden/>
    <w:unhideWhenUsed/>
    <w:rsid w:val="00E87418"/>
    <w:rPr>
      <w:color w:val="605E5C"/>
      <w:shd w:val="clear" w:color="auto" w:fill="E1DFDD"/>
    </w:rPr>
  </w:style>
  <w:style w:type="numbering" w:customStyle="1" w:styleId="Style1">
    <w:name w:val="Style1"/>
    <w:uiPriority w:val="99"/>
    <w:rsid w:val="00EA17EA"/>
    <w:pPr>
      <w:numPr>
        <w:numId w:val="28"/>
      </w:numPr>
    </w:pPr>
  </w:style>
  <w:style w:type="character" w:customStyle="1" w:styleId="Mucluc1Char">
    <w:name w:val="Mục lục 1 Char"/>
    <w:link w:val="Mucluc1"/>
    <w:uiPriority w:val="39"/>
    <w:rsid w:val="00521F4A"/>
    <w:rPr>
      <w:rFonts w:cs="Calibri"/>
      <w:b/>
      <w:bCs/>
      <w:caps/>
      <w:sz w:val="40"/>
      <w:szCs w:val="24"/>
    </w:rPr>
  </w:style>
  <w:style w:type="character" w:customStyle="1" w:styleId="Mucluc2Char">
    <w:name w:val="Mục lục 2 Char"/>
    <w:link w:val="Mucluc2"/>
    <w:uiPriority w:val="39"/>
    <w:rsid w:val="00521F4A"/>
    <w:rPr>
      <w:rFonts w:cs="Calibri"/>
      <w:b/>
      <w:smallCaps/>
      <w:sz w:val="32"/>
    </w:rPr>
  </w:style>
  <w:style w:type="character" w:customStyle="1" w:styleId="u4Char">
    <w:name w:val="Đầu đề 4 Char"/>
    <w:link w:val="u4"/>
    <w:rsid w:val="000911AF"/>
    <w:rPr>
      <w:b/>
      <w:sz w:val="24"/>
    </w:rPr>
  </w:style>
  <w:style w:type="character" w:customStyle="1" w:styleId="Mucluc3Char">
    <w:name w:val="Mục lục 3 Char"/>
    <w:link w:val="Mucluc3"/>
    <w:uiPriority w:val="39"/>
    <w:rsid w:val="00521F4A"/>
    <w:rPr>
      <w:rFonts w:cs="Calibri"/>
      <w:i/>
      <w:iCs/>
      <w:sz w:val="26"/>
    </w:rPr>
  </w:style>
  <w:style w:type="paragraph" w:styleId="Mucluc4">
    <w:name w:val="toc 4"/>
    <w:basedOn w:val="Paragraph"/>
    <w:next w:val="Paragraph"/>
    <w:autoRedefine/>
    <w:uiPriority w:val="39"/>
    <w:qFormat/>
    <w:rsid w:val="00CF2700"/>
    <w:pPr>
      <w:ind w:left="720" w:firstLine="3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210022">
      <w:bodyDiv w:val="1"/>
      <w:marLeft w:val="0"/>
      <w:marRight w:val="0"/>
      <w:marTop w:val="0"/>
      <w:marBottom w:val="0"/>
      <w:divBdr>
        <w:top w:val="none" w:sz="0" w:space="0" w:color="auto"/>
        <w:left w:val="none" w:sz="0" w:space="0" w:color="auto"/>
        <w:bottom w:val="none" w:sz="0" w:space="0" w:color="auto"/>
        <w:right w:val="none" w:sz="0" w:space="0" w:color="auto"/>
      </w:divBdr>
    </w:div>
    <w:div w:id="379062430">
      <w:bodyDiv w:val="1"/>
      <w:marLeft w:val="0"/>
      <w:marRight w:val="0"/>
      <w:marTop w:val="0"/>
      <w:marBottom w:val="0"/>
      <w:divBdr>
        <w:top w:val="none" w:sz="0" w:space="0" w:color="auto"/>
        <w:left w:val="none" w:sz="0" w:space="0" w:color="auto"/>
        <w:bottom w:val="none" w:sz="0" w:space="0" w:color="auto"/>
        <w:right w:val="none" w:sz="0" w:space="0" w:color="auto"/>
      </w:divBdr>
    </w:div>
    <w:div w:id="598217957">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24932177">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75137640">
      <w:bodyDiv w:val="1"/>
      <w:marLeft w:val="0"/>
      <w:marRight w:val="0"/>
      <w:marTop w:val="0"/>
      <w:marBottom w:val="0"/>
      <w:divBdr>
        <w:top w:val="none" w:sz="0" w:space="0" w:color="auto"/>
        <w:left w:val="none" w:sz="0" w:space="0" w:color="auto"/>
        <w:bottom w:val="none" w:sz="0" w:space="0" w:color="auto"/>
        <w:right w:val="none" w:sz="0" w:space="0" w:color="auto"/>
      </w:divBdr>
    </w:div>
    <w:div w:id="1215317903">
      <w:bodyDiv w:val="1"/>
      <w:marLeft w:val="0"/>
      <w:marRight w:val="0"/>
      <w:marTop w:val="0"/>
      <w:marBottom w:val="0"/>
      <w:divBdr>
        <w:top w:val="none" w:sz="0" w:space="0" w:color="auto"/>
        <w:left w:val="none" w:sz="0" w:space="0" w:color="auto"/>
        <w:bottom w:val="none" w:sz="0" w:space="0" w:color="auto"/>
        <w:right w:val="none" w:sz="0" w:space="0" w:color="auto"/>
      </w:divBdr>
    </w:div>
    <w:div w:id="1275551792">
      <w:bodyDiv w:val="1"/>
      <w:marLeft w:val="0"/>
      <w:marRight w:val="0"/>
      <w:marTop w:val="0"/>
      <w:marBottom w:val="0"/>
      <w:divBdr>
        <w:top w:val="none" w:sz="0" w:space="0" w:color="auto"/>
        <w:left w:val="none" w:sz="0" w:space="0" w:color="auto"/>
        <w:bottom w:val="none" w:sz="0" w:space="0" w:color="auto"/>
        <w:right w:val="none" w:sz="0" w:space="0" w:color="auto"/>
      </w:divBdr>
    </w:div>
    <w:div w:id="1344211481">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03983829">
      <w:bodyDiv w:val="1"/>
      <w:marLeft w:val="0"/>
      <w:marRight w:val="0"/>
      <w:marTop w:val="0"/>
      <w:marBottom w:val="0"/>
      <w:divBdr>
        <w:top w:val="none" w:sz="0" w:space="0" w:color="auto"/>
        <w:left w:val="none" w:sz="0" w:space="0" w:color="auto"/>
        <w:bottom w:val="none" w:sz="0" w:space="0" w:color="auto"/>
        <w:right w:val="none" w:sz="0" w:space="0" w:color="auto"/>
      </w:divBdr>
    </w:div>
    <w:div w:id="1545143429">
      <w:bodyDiv w:val="1"/>
      <w:marLeft w:val="0"/>
      <w:marRight w:val="0"/>
      <w:marTop w:val="0"/>
      <w:marBottom w:val="0"/>
      <w:divBdr>
        <w:top w:val="none" w:sz="0" w:space="0" w:color="auto"/>
        <w:left w:val="none" w:sz="0" w:space="0" w:color="auto"/>
        <w:bottom w:val="none" w:sz="0" w:space="0" w:color="auto"/>
        <w:right w:val="none" w:sz="0" w:space="0" w:color="auto"/>
      </w:divBdr>
    </w:div>
    <w:div w:id="1672415025">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09531198">
      <w:bodyDiv w:val="1"/>
      <w:marLeft w:val="0"/>
      <w:marRight w:val="0"/>
      <w:marTop w:val="0"/>
      <w:marBottom w:val="0"/>
      <w:divBdr>
        <w:top w:val="none" w:sz="0" w:space="0" w:color="auto"/>
        <w:left w:val="none" w:sz="0" w:space="0" w:color="auto"/>
        <w:bottom w:val="none" w:sz="0" w:space="0" w:color="auto"/>
        <w:right w:val="none" w:sz="0" w:space="0" w:color="auto"/>
      </w:divBdr>
    </w:div>
    <w:div w:id="1721050205">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07549039">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20211169">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2000962649">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E77D0E-D230-4740-B137-90EDEA66F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1365</Words>
  <Characters>7783</Characters>
  <Application>Microsoft Office Word</Application>
  <DocSecurity>0</DocSecurity>
  <Lines>64</Lines>
  <Paragraphs>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báo cáo đồ án tốt nghiệp</vt:lpstr>
      <vt:lpstr>Mẫu báo cáo đồ án tốt nghiệp</vt:lpstr>
    </vt:vector>
  </TitlesOfParts>
  <Company/>
  <LinksUpToDate>false</LinksUpToDate>
  <CharactersWithSpaces>9130</CharactersWithSpaces>
  <SharedDoc>false</SharedDoc>
  <HLinks>
    <vt:vector size="120" baseType="variant">
      <vt:variant>
        <vt:i4>1441841</vt:i4>
      </vt:variant>
      <vt:variant>
        <vt:i4>116</vt:i4>
      </vt:variant>
      <vt:variant>
        <vt:i4>0</vt:i4>
      </vt:variant>
      <vt:variant>
        <vt:i4>5</vt:i4>
      </vt:variant>
      <vt:variant>
        <vt:lpwstr/>
      </vt:variant>
      <vt:variant>
        <vt:lpwstr>_Toc153741727</vt:lpwstr>
      </vt:variant>
      <vt:variant>
        <vt:i4>1441841</vt:i4>
      </vt:variant>
      <vt:variant>
        <vt:i4>110</vt:i4>
      </vt:variant>
      <vt:variant>
        <vt:i4>0</vt:i4>
      </vt:variant>
      <vt:variant>
        <vt:i4>5</vt:i4>
      </vt:variant>
      <vt:variant>
        <vt:lpwstr/>
      </vt:variant>
      <vt:variant>
        <vt:lpwstr>_Toc153741726</vt:lpwstr>
      </vt:variant>
      <vt:variant>
        <vt:i4>1441841</vt:i4>
      </vt:variant>
      <vt:variant>
        <vt:i4>104</vt:i4>
      </vt:variant>
      <vt:variant>
        <vt:i4>0</vt:i4>
      </vt:variant>
      <vt:variant>
        <vt:i4>5</vt:i4>
      </vt:variant>
      <vt:variant>
        <vt:lpwstr/>
      </vt:variant>
      <vt:variant>
        <vt:lpwstr>_Toc153741725</vt:lpwstr>
      </vt:variant>
      <vt:variant>
        <vt:i4>1441841</vt:i4>
      </vt:variant>
      <vt:variant>
        <vt:i4>98</vt:i4>
      </vt:variant>
      <vt:variant>
        <vt:i4>0</vt:i4>
      </vt:variant>
      <vt:variant>
        <vt:i4>5</vt:i4>
      </vt:variant>
      <vt:variant>
        <vt:lpwstr/>
      </vt:variant>
      <vt:variant>
        <vt:lpwstr>_Toc153741724</vt:lpwstr>
      </vt:variant>
      <vt:variant>
        <vt:i4>1441841</vt:i4>
      </vt:variant>
      <vt:variant>
        <vt:i4>92</vt:i4>
      </vt:variant>
      <vt:variant>
        <vt:i4>0</vt:i4>
      </vt:variant>
      <vt:variant>
        <vt:i4>5</vt:i4>
      </vt:variant>
      <vt:variant>
        <vt:lpwstr/>
      </vt:variant>
      <vt:variant>
        <vt:lpwstr>_Toc153741723</vt:lpwstr>
      </vt:variant>
      <vt:variant>
        <vt:i4>1441841</vt:i4>
      </vt:variant>
      <vt:variant>
        <vt:i4>86</vt:i4>
      </vt:variant>
      <vt:variant>
        <vt:i4>0</vt:i4>
      </vt:variant>
      <vt:variant>
        <vt:i4>5</vt:i4>
      </vt:variant>
      <vt:variant>
        <vt:lpwstr/>
      </vt:variant>
      <vt:variant>
        <vt:lpwstr>_Toc153741722</vt:lpwstr>
      </vt:variant>
      <vt:variant>
        <vt:i4>1441841</vt:i4>
      </vt:variant>
      <vt:variant>
        <vt:i4>80</vt:i4>
      </vt:variant>
      <vt:variant>
        <vt:i4>0</vt:i4>
      </vt:variant>
      <vt:variant>
        <vt:i4>5</vt:i4>
      </vt:variant>
      <vt:variant>
        <vt:lpwstr/>
      </vt:variant>
      <vt:variant>
        <vt:lpwstr>_Toc153741721</vt:lpwstr>
      </vt:variant>
      <vt:variant>
        <vt:i4>1441841</vt:i4>
      </vt:variant>
      <vt:variant>
        <vt:i4>74</vt:i4>
      </vt:variant>
      <vt:variant>
        <vt:i4>0</vt:i4>
      </vt:variant>
      <vt:variant>
        <vt:i4>5</vt:i4>
      </vt:variant>
      <vt:variant>
        <vt:lpwstr/>
      </vt:variant>
      <vt:variant>
        <vt:lpwstr>_Toc153741720</vt:lpwstr>
      </vt:variant>
      <vt:variant>
        <vt:i4>1376305</vt:i4>
      </vt:variant>
      <vt:variant>
        <vt:i4>68</vt:i4>
      </vt:variant>
      <vt:variant>
        <vt:i4>0</vt:i4>
      </vt:variant>
      <vt:variant>
        <vt:i4>5</vt:i4>
      </vt:variant>
      <vt:variant>
        <vt:lpwstr/>
      </vt:variant>
      <vt:variant>
        <vt:lpwstr>_Toc153741719</vt:lpwstr>
      </vt:variant>
      <vt:variant>
        <vt:i4>1376305</vt:i4>
      </vt:variant>
      <vt:variant>
        <vt:i4>62</vt:i4>
      </vt:variant>
      <vt:variant>
        <vt:i4>0</vt:i4>
      </vt:variant>
      <vt:variant>
        <vt:i4>5</vt:i4>
      </vt:variant>
      <vt:variant>
        <vt:lpwstr/>
      </vt:variant>
      <vt:variant>
        <vt:lpwstr>_Toc153741718</vt:lpwstr>
      </vt:variant>
      <vt:variant>
        <vt:i4>1376305</vt:i4>
      </vt:variant>
      <vt:variant>
        <vt:i4>56</vt:i4>
      </vt:variant>
      <vt:variant>
        <vt:i4>0</vt:i4>
      </vt:variant>
      <vt:variant>
        <vt:i4>5</vt:i4>
      </vt:variant>
      <vt:variant>
        <vt:lpwstr/>
      </vt:variant>
      <vt:variant>
        <vt:lpwstr>_Toc153741717</vt:lpwstr>
      </vt:variant>
      <vt:variant>
        <vt:i4>1376305</vt:i4>
      </vt:variant>
      <vt:variant>
        <vt:i4>50</vt:i4>
      </vt:variant>
      <vt:variant>
        <vt:i4>0</vt:i4>
      </vt:variant>
      <vt:variant>
        <vt:i4>5</vt:i4>
      </vt:variant>
      <vt:variant>
        <vt:lpwstr/>
      </vt:variant>
      <vt:variant>
        <vt:lpwstr>_Toc153741716</vt:lpwstr>
      </vt:variant>
      <vt:variant>
        <vt:i4>1376305</vt:i4>
      </vt:variant>
      <vt:variant>
        <vt:i4>44</vt:i4>
      </vt:variant>
      <vt:variant>
        <vt:i4>0</vt:i4>
      </vt:variant>
      <vt:variant>
        <vt:i4>5</vt:i4>
      </vt:variant>
      <vt:variant>
        <vt:lpwstr/>
      </vt:variant>
      <vt:variant>
        <vt:lpwstr>_Toc153741715</vt:lpwstr>
      </vt:variant>
      <vt:variant>
        <vt:i4>1376305</vt:i4>
      </vt:variant>
      <vt:variant>
        <vt:i4>38</vt:i4>
      </vt:variant>
      <vt:variant>
        <vt:i4>0</vt:i4>
      </vt:variant>
      <vt:variant>
        <vt:i4>5</vt:i4>
      </vt:variant>
      <vt:variant>
        <vt:lpwstr/>
      </vt:variant>
      <vt:variant>
        <vt:lpwstr>_Toc153741714</vt:lpwstr>
      </vt:variant>
      <vt:variant>
        <vt:i4>1376305</vt:i4>
      </vt:variant>
      <vt:variant>
        <vt:i4>32</vt:i4>
      </vt:variant>
      <vt:variant>
        <vt:i4>0</vt:i4>
      </vt:variant>
      <vt:variant>
        <vt:i4>5</vt:i4>
      </vt:variant>
      <vt:variant>
        <vt:lpwstr/>
      </vt:variant>
      <vt:variant>
        <vt:lpwstr>_Toc153741713</vt:lpwstr>
      </vt:variant>
      <vt:variant>
        <vt:i4>1376305</vt:i4>
      </vt:variant>
      <vt:variant>
        <vt:i4>26</vt:i4>
      </vt:variant>
      <vt:variant>
        <vt:i4>0</vt:i4>
      </vt:variant>
      <vt:variant>
        <vt:i4>5</vt:i4>
      </vt:variant>
      <vt:variant>
        <vt:lpwstr/>
      </vt:variant>
      <vt:variant>
        <vt:lpwstr>_Toc153741712</vt:lpwstr>
      </vt:variant>
      <vt:variant>
        <vt:i4>1376305</vt:i4>
      </vt:variant>
      <vt:variant>
        <vt:i4>20</vt:i4>
      </vt:variant>
      <vt:variant>
        <vt:i4>0</vt:i4>
      </vt:variant>
      <vt:variant>
        <vt:i4>5</vt:i4>
      </vt:variant>
      <vt:variant>
        <vt:lpwstr/>
      </vt:variant>
      <vt:variant>
        <vt:lpwstr>_Toc153741711</vt:lpwstr>
      </vt:variant>
      <vt:variant>
        <vt:i4>1376305</vt:i4>
      </vt:variant>
      <vt:variant>
        <vt:i4>14</vt:i4>
      </vt:variant>
      <vt:variant>
        <vt:i4>0</vt:i4>
      </vt:variant>
      <vt:variant>
        <vt:i4>5</vt:i4>
      </vt:variant>
      <vt:variant>
        <vt:lpwstr/>
      </vt:variant>
      <vt:variant>
        <vt:lpwstr>_Toc153741710</vt:lpwstr>
      </vt:variant>
      <vt:variant>
        <vt:i4>1310769</vt:i4>
      </vt:variant>
      <vt:variant>
        <vt:i4>8</vt:i4>
      </vt:variant>
      <vt:variant>
        <vt:i4>0</vt:i4>
      </vt:variant>
      <vt:variant>
        <vt:i4>5</vt:i4>
      </vt:variant>
      <vt:variant>
        <vt:lpwstr/>
      </vt:variant>
      <vt:variant>
        <vt:lpwstr>_Toc153741709</vt:lpwstr>
      </vt:variant>
      <vt:variant>
        <vt:i4>1310769</vt:i4>
      </vt:variant>
      <vt:variant>
        <vt:i4>2</vt:i4>
      </vt:variant>
      <vt:variant>
        <vt:i4>0</vt:i4>
      </vt:variant>
      <vt:variant>
        <vt:i4>5</vt:i4>
      </vt:variant>
      <vt:variant>
        <vt:lpwstr/>
      </vt:variant>
      <vt:variant>
        <vt:lpwstr>_Toc153741708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Phạm Nguyễn Anh Phát</cp:lastModifiedBy>
  <cp:revision>2</cp:revision>
  <cp:lastPrinted>2014-06-11T18:31:00Z</cp:lastPrinted>
  <dcterms:created xsi:type="dcterms:W3CDTF">2023-12-17T15:00:00Z</dcterms:created>
  <dcterms:modified xsi:type="dcterms:W3CDTF">2023-12-17T15:00:00Z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30dc92c31bc3a7f77499a5d38b519b7c222431acf97885ba3228c1f6b616fc61</vt:lpwstr>
  </property>
</Properties>
</file>